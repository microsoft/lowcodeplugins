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kern w:val="2"/>
          <w:sz w:val="22"/>
          <w:szCs w:val="22"/>
        </w:rPr>
        <w:id w:val="960927557"/>
        <w:docPartObj>
          <w:docPartGallery w:val="Table of Contents"/>
          <w:docPartUnique/>
        </w:docPartObj>
      </w:sdtPr>
      <w:sdtEndPr>
        <w:rPr>
          <w:b/>
          <w:bCs/>
          <w:noProof/>
        </w:rPr>
      </w:sdtEndPr>
      <w:sdtContent>
        <w:p w14:paraId="7EF9ED1A" w14:textId="1263E061" w:rsidR="004575FE" w:rsidRDefault="004575FE">
          <w:pPr>
            <w:pStyle w:val="TOCHeading"/>
          </w:pPr>
          <w:r>
            <w:t>Contents</w:t>
          </w:r>
        </w:p>
        <w:p w14:paraId="45562FA9" w14:textId="254A588B" w:rsidR="00E96BAC" w:rsidRDefault="004575FE">
          <w:pPr>
            <w:pStyle w:val="TOC2"/>
            <w:rPr>
              <w:rFonts w:eastAsiaTheme="minorEastAsia"/>
              <w:noProof/>
            </w:rPr>
          </w:pPr>
          <w:r>
            <w:fldChar w:fldCharType="begin"/>
          </w:r>
          <w:r>
            <w:instrText xml:space="preserve"> TOC \o "1-3" \h \z \u </w:instrText>
          </w:r>
          <w:r>
            <w:fldChar w:fldCharType="separate"/>
          </w:r>
          <w:hyperlink w:anchor="_Toc135812813" w:history="1">
            <w:r w:rsidR="00E96BAC" w:rsidRPr="0035708D">
              <w:rPr>
                <w:rStyle w:val="Hyperlink"/>
                <w:noProof/>
              </w:rPr>
              <w:t>Scenario</w:t>
            </w:r>
            <w:r w:rsidR="00E96BAC">
              <w:rPr>
                <w:noProof/>
                <w:webHidden/>
              </w:rPr>
              <w:tab/>
            </w:r>
            <w:r w:rsidR="00E96BAC">
              <w:rPr>
                <w:noProof/>
                <w:webHidden/>
              </w:rPr>
              <w:fldChar w:fldCharType="begin"/>
            </w:r>
            <w:r w:rsidR="00E96BAC">
              <w:rPr>
                <w:noProof/>
                <w:webHidden/>
              </w:rPr>
              <w:instrText xml:space="preserve"> PAGEREF _Toc135812813 \h </w:instrText>
            </w:r>
            <w:r w:rsidR="00E96BAC">
              <w:rPr>
                <w:noProof/>
                <w:webHidden/>
              </w:rPr>
            </w:r>
            <w:r w:rsidR="00E96BAC">
              <w:rPr>
                <w:noProof/>
                <w:webHidden/>
              </w:rPr>
              <w:fldChar w:fldCharType="separate"/>
            </w:r>
            <w:r w:rsidR="00E96BAC">
              <w:rPr>
                <w:noProof/>
                <w:webHidden/>
              </w:rPr>
              <w:t>2</w:t>
            </w:r>
            <w:r w:rsidR="00E96BAC">
              <w:rPr>
                <w:noProof/>
                <w:webHidden/>
              </w:rPr>
              <w:fldChar w:fldCharType="end"/>
            </w:r>
          </w:hyperlink>
        </w:p>
        <w:p w14:paraId="166F4DA6" w14:textId="6019C895" w:rsidR="00E96BAC" w:rsidRDefault="00E96BAC">
          <w:pPr>
            <w:pStyle w:val="TOC2"/>
            <w:rPr>
              <w:rFonts w:eastAsiaTheme="minorEastAsia"/>
              <w:noProof/>
            </w:rPr>
          </w:pPr>
          <w:hyperlink w:anchor="_Toc135812814" w:history="1">
            <w:r w:rsidRPr="0035708D">
              <w:rPr>
                <w:rStyle w:val="Hyperlink"/>
                <w:noProof/>
              </w:rPr>
              <w:t>What do you need</w:t>
            </w:r>
            <w:r>
              <w:rPr>
                <w:noProof/>
                <w:webHidden/>
              </w:rPr>
              <w:tab/>
            </w:r>
            <w:r>
              <w:rPr>
                <w:noProof/>
                <w:webHidden/>
              </w:rPr>
              <w:fldChar w:fldCharType="begin"/>
            </w:r>
            <w:r>
              <w:rPr>
                <w:noProof/>
                <w:webHidden/>
              </w:rPr>
              <w:instrText xml:space="preserve"> PAGEREF _Toc135812814 \h </w:instrText>
            </w:r>
            <w:r>
              <w:rPr>
                <w:noProof/>
                <w:webHidden/>
              </w:rPr>
            </w:r>
            <w:r>
              <w:rPr>
                <w:noProof/>
                <w:webHidden/>
              </w:rPr>
              <w:fldChar w:fldCharType="separate"/>
            </w:r>
            <w:r>
              <w:rPr>
                <w:noProof/>
                <w:webHidden/>
              </w:rPr>
              <w:t>2</w:t>
            </w:r>
            <w:r>
              <w:rPr>
                <w:noProof/>
                <w:webHidden/>
              </w:rPr>
              <w:fldChar w:fldCharType="end"/>
            </w:r>
          </w:hyperlink>
        </w:p>
        <w:p w14:paraId="47029852" w14:textId="006E2492" w:rsidR="00E96BAC" w:rsidRDefault="00E96BAC">
          <w:pPr>
            <w:pStyle w:val="TOC2"/>
            <w:rPr>
              <w:rFonts w:eastAsiaTheme="minorEastAsia"/>
              <w:noProof/>
            </w:rPr>
          </w:pPr>
          <w:hyperlink w:anchor="_Toc135812815" w:history="1">
            <w:r w:rsidRPr="0035708D">
              <w:rPr>
                <w:rStyle w:val="Hyperlink"/>
                <w:noProof/>
              </w:rPr>
              <w:t>Data setup</w:t>
            </w:r>
            <w:r>
              <w:rPr>
                <w:noProof/>
                <w:webHidden/>
              </w:rPr>
              <w:tab/>
            </w:r>
            <w:r>
              <w:rPr>
                <w:noProof/>
                <w:webHidden/>
              </w:rPr>
              <w:fldChar w:fldCharType="begin"/>
            </w:r>
            <w:r>
              <w:rPr>
                <w:noProof/>
                <w:webHidden/>
              </w:rPr>
              <w:instrText xml:space="preserve"> PAGEREF _Toc135812815 \h </w:instrText>
            </w:r>
            <w:r>
              <w:rPr>
                <w:noProof/>
                <w:webHidden/>
              </w:rPr>
            </w:r>
            <w:r>
              <w:rPr>
                <w:noProof/>
                <w:webHidden/>
              </w:rPr>
              <w:fldChar w:fldCharType="separate"/>
            </w:r>
            <w:r>
              <w:rPr>
                <w:noProof/>
                <w:webHidden/>
              </w:rPr>
              <w:t>4</w:t>
            </w:r>
            <w:r>
              <w:rPr>
                <w:noProof/>
                <w:webHidden/>
              </w:rPr>
              <w:fldChar w:fldCharType="end"/>
            </w:r>
          </w:hyperlink>
        </w:p>
        <w:p w14:paraId="499A5269" w14:textId="6234F6CE" w:rsidR="00E96BAC" w:rsidRDefault="00E96BAC">
          <w:pPr>
            <w:pStyle w:val="TOC3"/>
            <w:tabs>
              <w:tab w:val="right" w:leader="dot" w:pos="9350"/>
            </w:tabs>
            <w:rPr>
              <w:rFonts w:eastAsiaTheme="minorEastAsia"/>
              <w:noProof/>
            </w:rPr>
          </w:pPr>
          <w:hyperlink w:anchor="_Toc135812816" w:history="1">
            <w:r w:rsidRPr="0035708D">
              <w:rPr>
                <w:rStyle w:val="Hyperlink"/>
                <w:noProof/>
              </w:rPr>
              <w:t>Excel</w:t>
            </w:r>
            <w:r>
              <w:rPr>
                <w:noProof/>
                <w:webHidden/>
              </w:rPr>
              <w:tab/>
            </w:r>
            <w:r>
              <w:rPr>
                <w:noProof/>
                <w:webHidden/>
              </w:rPr>
              <w:fldChar w:fldCharType="begin"/>
            </w:r>
            <w:r>
              <w:rPr>
                <w:noProof/>
                <w:webHidden/>
              </w:rPr>
              <w:instrText xml:space="preserve"> PAGEREF _Toc135812816 \h </w:instrText>
            </w:r>
            <w:r>
              <w:rPr>
                <w:noProof/>
                <w:webHidden/>
              </w:rPr>
            </w:r>
            <w:r>
              <w:rPr>
                <w:noProof/>
                <w:webHidden/>
              </w:rPr>
              <w:fldChar w:fldCharType="separate"/>
            </w:r>
            <w:r>
              <w:rPr>
                <w:noProof/>
                <w:webHidden/>
              </w:rPr>
              <w:t>4</w:t>
            </w:r>
            <w:r>
              <w:rPr>
                <w:noProof/>
                <w:webHidden/>
              </w:rPr>
              <w:fldChar w:fldCharType="end"/>
            </w:r>
          </w:hyperlink>
        </w:p>
        <w:p w14:paraId="40587111" w14:textId="36B0DA37" w:rsidR="00E96BAC" w:rsidRDefault="00E96BAC">
          <w:pPr>
            <w:pStyle w:val="TOC3"/>
            <w:tabs>
              <w:tab w:val="right" w:leader="dot" w:pos="9350"/>
            </w:tabs>
            <w:rPr>
              <w:rFonts w:eastAsiaTheme="minorEastAsia"/>
              <w:noProof/>
            </w:rPr>
          </w:pPr>
          <w:hyperlink w:anchor="_Toc135812817" w:history="1">
            <w:r w:rsidRPr="0035708D">
              <w:rPr>
                <w:rStyle w:val="Hyperlink"/>
                <w:noProof/>
              </w:rPr>
              <w:t>Dataverse</w:t>
            </w:r>
            <w:r>
              <w:rPr>
                <w:noProof/>
                <w:webHidden/>
              </w:rPr>
              <w:tab/>
            </w:r>
            <w:r>
              <w:rPr>
                <w:noProof/>
                <w:webHidden/>
              </w:rPr>
              <w:fldChar w:fldCharType="begin"/>
            </w:r>
            <w:r>
              <w:rPr>
                <w:noProof/>
                <w:webHidden/>
              </w:rPr>
              <w:instrText xml:space="preserve"> PAGEREF _Toc135812817 \h </w:instrText>
            </w:r>
            <w:r>
              <w:rPr>
                <w:noProof/>
                <w:webHidden/>
              </w:rPr>
            </w:r>
            <w:r>
              <w:rPr>
                <w:noProof/>
                <w:webHidden/>
              </w:rPr>
              <w:fldChar w:fldCharType="separate"/>
            </w:r>
            <w:r>
              <w:rPr>
                <w:noProof/>
                <w:webHidden/>
              </w:rPr>
              <w:t>4</w:t>
            </w:r>
            <w:r>
              <w:rPr>
                <w:noProof/>
                <w:webHidden/>
              </w:rPr>
              <w:fldChar w:fldCharType="end"/>
            </w:r>
          </w:hyperlink>
        </w:p>
        <w:p w14:paraId="1BF67ABC" w14:textId="1EF1BC7D" w:rsidR="00E96BAC" w:rsidRDefault="00E96BAC">
          <w:pPr>
            <w:pStyle w:val="TOC1"/>
            <w:tabs>
              <w:tab w:val="right" w:leader="dot" w:pos="9350"/>
            </w:tabs>
            <w:rPr>
              <w:rFonts w:eastAsiaTheme="minorEastAsia"/>
              <w:noProof/>
            </w:rPr>
          </w:pPr>
          <w:hyperlink w:anchor="_Toc135812818" w:history="1">
            <w:r w:rsidRPr="0035708D">
              <w:rPr>
                <w:rStyle w:val="Hyperlink"/>
                <w:noProof/>
              </w:rPr>
              <w:t>Lab 1:</w:t>
            </w:r>
            <w:r>
              <w:rPr>
                <w:noProof/>
                <w:webHidden/>
              </w:rPr>
              <w:tab/>
            </w:r>
            <w:r>
              <w:rPr>
                <w:noProof/>
                <w:webHidden/>
              </w:rPr>
              <w:fldChar w:fldCharType="begin"/>
            </w:r>
            <w:r>
              <w:rPr>
                <w:noProof/>
                <w:webHidden/>
              </w:rPr>
              <w:instrText xml:space="preserve"> PAGEREF _Toc135812818 \h </w:instrText>
            </w:r>
            <w:r>
              <w:rPr>
                <w:noProof/>
                <w:webHidden/>
              </w:rPr>
            </w:r>
            <w:r>
              <w:rPr>
                <w:noProof/>
                <w:webHidden/>
              </w:rPr>
              <w:fldChar w:fldCharType="separate"/>
            </w:r>
            <w:r>
              <w:rPr>
                <w:noProof/>
                <w:webHidden/>
              </w:rPr>
              <w:t>4</w:t>
            </w:r>
            <w:r>
              <w:rPr>
                <w:noProof/>
                <w:webHidden/>
              </w:rPr>
              <w:fldChar w:fldCharType="end"/>
            </w:r>
          </w:hyperlink>
        </w:p>
        <w:p w14:paraId="59CF44CE" w14:textId="0EF541C0" w:rsidR="00E96BAC" w:rsidRDefault="00E96BAC">
          <w:pPr>
            <w:pStyle w:val="TOC1"/>
            <w:tabs>
              <w:tab w:val="right" w:leader="dot" w:pos="9350"/>
            </w:tabs>
            <w:rPr>
              <w:rFonts w:eastAsiaTheme="minorEastAsia"/>
              <w:noProof/>
            </w:rPr>
          </w:pPr>
          <w:hyperlink w:anchor="_Toc135812819" w:history="1">
            <w:r w:rsidRPr="0035708D">
              <w:rPr>
                <w:rStyle w:val="Hyperlink"/>
                <w:noProof/>
              </w:rPr>
              <w:t>Excel Data to Apps</w:t>
            </w:r>
            <w:r>
              <w:rPr>
                <w:noProof/>
                <w:webHidden/>
              </w:rPr>
              <w:tab/>
            </w:r>
            <w:r>
              <w:rPr>
                <w:noProof/>
                <w:webHidden/>
              </w:rPr>
              <w:fldChar w:fldCharType="begin"/>
            </w:r>
            <w:r>
              <w:rPr>
                <w:noProof/>
                <w:webHidden/>
              </w:rPr>
              <w:instrText xml:space="preserve"> PAGEREF _Toc135812819 \h </w:instrText>
            </w:r>
            <w:r>
              <w:rPr>
                <w:noProof/>
                <w:webHidden/>
              </w:rPr>
            </w:r>
            <w:r>
              <w:rPr>
                <w:noProof/>
                <w:webHidden/>
              </w:rPr>
              <w:fldChar w:fldCharType="separate"/>
            </w:r>
            <w:r>
              <w:rPr>
                <w:noProof/>
                <w:webHidden/>
              </w:rPr>
              <w:t>4</w:t>
            </w:r>
            <w:r>
              <w:rPr>
                <w:noProof/>
                <w:webHidden/>
              </w:rPr>
              <w:fldChar w:fldCharType="end"/>
            </w:r>
          </w:hyperlink>
        </w:p>
        <w:p w14:paraId="7F8F69C0" w14:textId="13E87D91" w:rsidR="00E96BAC" w:rsidRDefault="00E96BAC">
          <w:pPr>
            <w:pStyle w:val="TOC2"/>
            <w:rPr>
              <w:rFonts w:eastAsiaTheme="minorEastAsia"/>
              <w:noProof/>
            </w:rPr>
          </w:pPr>
          <w:hyperlink w:anchor="_Toc135812820" w:history="1">
            <w:r w:rsidRPr="0035708D">
              <w:rPr>
                <w:rStyle w:val="Hyperlink"/>
                <w:noProof/>
              </w:rPr>
              <w:t>Scenario</w:t>
            </w:r>
            <w:r>
              <w:rPr>
                <w:noProof/>
                <w:webHidden/>
              </w:rPr>
              <w:tab/>
            </w:r>
            <w:r>
              <w:rPr>
                <w:noProof/>
                <w:webHidden/>
              </w:rPr>
              <w:fldChar w:fldCharType="begin"/>
            </w:r>
            <w:r>
              <w:rPr>
                <w:noProof/>
                <w:webHidden/>
              </w:rPr>
              <w:instrText xml:space="preserve"> PAGEREF _Toc135812820 \h </w:instrText>
            </w:r>
            <w:r>
              <w:rPr>
                <w:noProof/>
                <w:webHidden/>
              </w:rPr>
            </w:r>
            <w:r>
              <w:rPr>
                <w:noProof/>
                <w:webHidden/>
              </w:rPr>
              <w:fldChar w:fldCharType="separate"/>
            </w:r>
            <w:r>
              <w:rPr>
                <w:noProof/>
                <w:webHidden/>
              </w:rPr>
              <w:t>4</w:t>
            </w:r>
            <w:r>
              <w:rPr>
                <w:noProof/>
                <w:webHidden/>
              </w:rPr>
              <w:fldChar w:fldCharType="end"/>
            </w:r>
          </w:hyperlink>
        </w:p>
        <w:p w14:paraId="3BD8DF90" w14:textId="0F622990" w:rsidR="00E96BAC" w:rsidRDefault="00E96BAC">
          <w:pPr>
            <w:pStyle w:val="TOC2"/>
            <w:rPr>
              <w:rFonts w:eastAsiaTheme="minorEastAsia"/>
              <w:noProof/>
            </w:rPr>
          </w:pPr>
          <w:hyperlink w:anchor="_Toc135812821" w:history="1">
            <w:r w:rsidRPr="0035708D">
              <w:rPr>
                <w:rStyle w:val="Hyperlink"/>
                <w:noProof/>
              </w:rPr>
              <w:t>Import Excel to Dataverse and create a Canvas app</w:t>
            </w:r>
            <w:r>
              <w:rPr>
                <w:noProof/>
                <w:webHidden/>
              </w:rPr>
              <w:tab/>
            </w:r>
            <w:r>
              <w:rPr>
                <w:noProof/>
                <w:webHidden/>
              </w:rPr>
              <w:fldChar w:fldCharType="begin"/>
            </w:r>
            <w:r>
              <w:rPr>
                <w:noProof/>
                <w:webHidden/>
              </w:rPr>
              <w:instrText xml:space="preserve"> PAGEREF _Toc135812821 \h </w:instrText>
            </w:r>
            <w:r>
              <w:rPr>
                <w:noProof/>
                <w:webHidden/>
              </w:rPr>
            </w:r>
            <w:r>
              <w:rPr>
                <w:noProof/>
                <w:webHidden/>
              </w:rPr>
              <w:fldChar w:fldCharType="separate"/>
            </w:r>
            <w:r>
              <w:rPr>
                <w:noProof/>
                <w:webHidden/>
              </w:rPr>
              <w:t>4</w:t>
            </w:r>
            <w:r>
              <w:rPr>
                <w:noProof/>
                <w:webHidden/>
              </w:rPr>
              <w:fldChar w:fldCharType="end"/>
            </w:r>
          </w:hyperlink>
        </w:p>
        <w:p w14:paraId="0A05780C" w14:textId="014830BF" w:rsidR="00E96BAC" w:rsidRDefault="00E96BAC">
          <w:pPr>
            <w:pStyle w:val="TOC2"/>
            <w:rPr>
              <w:rFonts w:eastAsiaTheme="minorEastAsia"/>
              <w:noProof/>
            </w:rPr>
          </w:pPr>
          <w:hyperlink w:anchor="_Toc135812822" w:history="1">
            <w:r w:rsidRPr="0035708D">
              <w:rPr>
                <w:rStyle w:val="Hyperlink"/>
                <w:noProof/>
              </w:rPr>
              <w:t>Recap</w:t>
            </w:r>
            <w:r>
              <w:rPr>
                <w:noProof/>
                <w:webHidden/>
              </w:rPr>
              <w:tab/>
            </w:r>
            <w:r>
              <w:rPr>
                <w:noProof/>
                <w:webHidden/>
              </w:rPr>
              <w:fldChar w:fldCharType="begin"/>
            </w:r>
            <w:r>
              <w:rPr>
                <w:noProof/>
                <w:webHidden/>
              </w:rPr>
              <w:instrText xml:space="preserve"> PAGEREF _Toc135812822 \h </w:instrText>
            </w:r>
            <w:r>
              <w:rPr>
                <w:noProof/>
                <w:webHidden/>
              </w:rPr>
            </w:r>
            <w:r>
              <w:rPr>
                <w:noProof/>
                <w:webHidden/>
              </w:rPr>
              <w:fldChar w:fldCharType="separate"/>
            </w:r>
            <w:r>
              <w:rPr>
                <w:noProof/>
                <w:webHidden/>
              </w:rPr>
              <w:t>9</w:t>
            </w:r>
            <w:r>
              <w:rPr>
                <w:noProof/>
                <w:webHidden/>
              </w:rPr>
              <w:fldChar w:fldCharType="end"/>
            </w:r>
          </w:hyperlink>
        </w:p>
        <w:p w14:paraId="0EDB2AF2" w14:textId="5EFF5823" w:rsidR="00E96BAC" w:rsidRDefault="00E96BAC">
          <w:pPr>
            <w:pStyle w:val="TOC1"/>
            <w:tabs>
              <w:tab w:val="right" w:leader="dot" w:pos="9350"/>
            </w:tabs>
            <w:rPr>
              <w:rFonts w:eastAsiaTheme="minorEastAsia"/>
              <w:noProof/>
            </w:rPr>
          </w:pPr>
          <w:hyperlink w:anchor="_Toc135812823" w:history="1">
            <w:r w:rsidRPr="0035708D">
              <w:rPr>
                <w:rStyle w:val="Hyperlink"/>
                <w:noProof/>
              </w:rPr>
              <w:t>Lab 2:</w:t>
            </w:r>
            <w:r>
              <w:rPr>
                <w:noProof/>
                <w:webHidden/>
              </w:rPr>
              <w:tab/>
            </w:r>
            <w:r>
              <w:rPr>
                <w:noProof/>
                <w:webHidden/>
              </w:rPr>
              <w:fldChar w:fldCharType="begin"/>
            </w:r>
            <w:r>
              <w:rPr>
                <w:noProof/>
                <w:webHidden/>
              </w:rPr>
              <w:instrText xml:space="preserve"> PAGEREF _Toc135812823 \h </w:instrText>
            </w:r>
            <w:r>
              <w:rPr>
                <w:noProof/>
                <w:webHidden/>
              </w:rPr>
            </w:r>
            <w:r>
              <w:rPr>
                <w:noProof/>
                <w:webHidden/>
              </w:rPr>
              <w:fldChar w:fldCharType="separate"/>
            </w:r>
            <w:r>
              <w:rPr>
                <w:noProof/>
                <w:webHidden/>
              </w:rPr>
              <w:t>9</w:t>
            </w:r>
            <w:r>
              <w:rPr>
                <w:noProof/>
                <w:webHidden/>
              </w:rPr>
              <w:fldChar w:fldCharType="end"/>
            </w:r>
          </w:hyperlink>
        </w:p>
        <w:p w14:paraId="090B3D71" w14:textId="7E5ABF6E" w:rsidR="00E96BAC" w:rsidRDefault="00E96BAC">
          <w:pPr>
            <w:pStyle w:val="TOC1"/>
            <w:tabs>
              <w:tab w:val="right" w:leader="dot" w:pos="9350"/>
            </w:tabs>
            <w:rPr>
              <w:rFonts w:eastAsiaTheme="minorEastAsia"/>
              <w:noProof/>
            </w:rPr>
          </w:pPr>
          <w:hyperlink w:anchor="_Toc135812824" w:history="1">
            <w:r w:rsidRPr="0035708D">
              <w:rPr>
                <w:rStyle w:val="Hyperlink"/>
                <w:noProof/>
              </w:rPr>
              <w:t>Use Low code plugins to enable useful components</w:t>
            </w:r>
            <w:r>
              <w:rPr>
                <w:noProof/>
                <w:webHidden/>
              </w:rPr>
              <w:tab/>
            </w:r>
            <w:r>
              <w:rPr>
                <w:noProof/>
                <w:webHidden/>
              </w:rPr>
              <w:fldChar w:fldCharType="begin"/>
            </w:r>
            <w:r>
              <w:rPr>
                <w:noProof/>
                <w:webHidden/>
              </w:rPr>
              <w:instrText xml:space="preserve"> PAGEREF _Toc135812824 \h </w:instrText>
            </w:r>
            <w:r>
              <w:rPr>
                <w:noProof/>
                <w:webHidden/>
              </w:rPr>
            </w:r>
            <w:r>
              <w:rPr>
                <w:noProof/>
                <w:webHidden/>
              </w:rPr>
              <w:fldChar w:fldCharType="separate"/>
            </w:r>
            <w:r>
              <w:rPr>
                <w:noProof/>
                <w:webHidden/>
              </w:rPr>
              <w:t>9</w:t>
            </w:r>
            <w:r>
              <w:rPr>
                <w:noProof/>
                <w:webHidden/>
              </w:rPr>
              <w:fldChar w:fldCharType="end"/>
            </w:r>
          </w:hyperlink>
        </w:p>
        <w:p w14:paraId="0F40BC05" w14:textId="340AB330" w:rsidR="00E96BAC" w:rsidRDefault="00E96BAC">
          <w:pPr>
            <w:pStyle w:val="TOC1"/>
            <w:tabs>
              <w:tab w:val="right" w:leader="dot" w:pos="9350"/>
            </w:tabs>
            <w:rPr>
              <w:rFonts w:eastAsiaTheme="minorEastAsia"/>
              <w:noProof/>
            </w:rPr>
          </w:pPr>
          <w:hyperlink w:anchor="_Toc135812825" w:history="1">
            <w:r w:rsidRPr="0035708D">
              <w:rPr>
                <w:rStyle w:val="Hyperlink"/>
                <w:noProof/>
              </w:rPr>
              <w:t>Create Reusable User Defined Formulas</w:t>
            </w:r>
            <w:r>
              <w:rPr>
                <w:noProof/>
                <w:webHidden/>
              </w:rPr>
              <w:tab/>
            </w:r>
            <w:r>
              <w:rPr>
                <w:noProof/>
                <w:webHidden/>
              </w:rPr>
              <w:fldChar w:fldCharType="begin"/>
            </w:r>
            <w:r>
              <w:rPr>
                <w:noProof/>
                <w:webHidden/>
              </w:rPr>
              <w:instrText xml:space="preserve"> PAGEREF _Toc135812825 \h </w:instrText>
            </w:r>
            <w:r>
              <w:rPr>
                <w:noProof/>
                <w:webHidden/>
              </w:rPr>
            </w:r>
            <w:r>
              <w:rPr>
                <w:noProof/>
                <w:webHidden/>
              </w:rPr>
              <w:fldChar w:fldCharType="separate"/>
            </w:r>
            <w:r>
              <w:rPr>
                <w:noProof/>
                <w:webHidden/>
              </w:rPr>
              <w:t>10</w:t>
            </w:r>
            <w:r>
              <w:rPr>
                <w:noProof/>
                <w:webHidden/>
              </w:rPr>
              <w:fldChar w:fldCharType="end"/>
            </w:r>
          </w:hyperlink>
        </w:p>
        <w:p w14:paraId="4179C67C" w14:textId="430611B7" w:rsidR="00E96BAC" w:rsidRDefault="00E96BAC">
          <w:pPr>
            <w:pStyle w:val="TOC2"/>
            <w:rPr>
              <w:rFonts w:eastAsiaTheme="minorEastAsia"/>
              <w:noProof/>
            </w:rPr>
          </w:pPr>
          <w:hyperlink w:anchor="_Toc135812826" w:history="1">
            <w:r w:rsidRPr="0035708D">
              <w:rPr>
                <w:rStyle w:val="Hyperlink"/>
                <w:noProof/>
              </w:rPr>
              <w:t>Input validation &amp; custom errors</w:t>
            </w:r>
            <w:r>
              <w:rPr>
                <w:noProof/>
                <w:webHidden/>
              </w:rPr>
              <w:tab/>
            </w:r>
            <w:r>
              <w:rPr>
                <w:noProof/>
                <w:webHidden/>
              </w:rPr>
              <w:fldChar w:fldCharType="begin"/>
            </w:r>
            <w:r>
              <w:rPr>
                <w:noProof/>
                <w:webHidden/>
              </w:rPr>
              <w:instrText xml:space="preserve"> PAGEREF _Toc135812826 \h </w:instrText>
            </w:r>
            <w:r>
              <w:rPr>
                <w:noProof/>
                <w:webHidden/>
              </w:rPr>
            </w:r>
            <w:r>
              <w:rPr>
                <w:noProof/>
                <w:webHidden/>
              </w:rPr>
              <w:fldChar w:fldCharType="separate"/>
            </w:r>
            <w:r>
              <w:rPr>
                <w:noProof/>
                <w:webHidden/>
              </w:rPr>
              <w:t>16</w:t>
            </w:r>
            <w:r>
              <w:rPr>
                <w:noProof/>
                <w:webHidden/>
              </w:rPr>
              <w:fldChar w:fldCharType="end"/>
            </w:r>
          </w:hyperlink>
        </w:p>
        <w:p w14:paraId="77C06580" w14:textId="3C2565C2" w:rsidR="00E96BAC" w:rsidRDefault="00E96BAC">
          <w:pPr>
            <w:pStyle w:val="TOC1"/>
            <w:tabs>
              <w:tab w:val="right" w:leader="dot" w:pos="9350"/>
            </w:tabs>
            <w:rPr>
              <w:rFonts w:eastAsiaTheme="minorEastAsia"/>
              <w:noProof/>
            </w:rPr>
          </w:pPr>
          <w:hyperlink w:anchor="_Toc135812827" w:history="1">
            <w:r w:rsidRPr="0035708D">
              <w:rPr>
                <w:rStyle w:val="Hyperlink"/>
                <w:noProof/>
              </w:rPr>
              <w:t>Advanced Scenarios</w:t>
            </w:r>
            <w:r>
              <w:rPr>
                <w:noProof/>
                <w:webHidden/>
              </w:rPr>
              <w:tab/>
            </w:r>
            <w:r>
              <w:rPr>
                <w:noProof/>
                <w:webHidden/>
              </w:rPr>
              <w:fldChar w:fldCharType="begin"/>
            </w:r>
            <w:r>
              <w:rPr>
                <w:noProof/>
                <w:webHidden/>
              </w:rPr>
              <w:instrText xml:space="preserve"> PAGEREF _Toc135812827 \h </w:instrText>
            </w:r>
            <w:r>
              <w:rPr>
                <w:noProof/>
                <w:webHidden/>
              </w:rPr>
            </w:r>
            <w:r>
              <w:rPr>
                <w:noProof/>
                <w:webHidden/>
              </w:rPr>
              <w:fldChar w:fldCharType="separate"/>
            </w:r>
            <w:r>
              <w:rPr>
                <w:noProof/>
                <w:webHidden/>
              </w:rPr>
              <w:t>19</w:t>
            </w:r>
            <w:r>
              <w:rPr>
                <w:noProof/>
                <w:webHidden/>
              </w:rPr>
              <w:fldChar w:fldCharType="end"/>
            </w:r>
          </w:hyperlink>
        </w:p>
        <w:p w14:paraId="2B02D344" w14:textId="74A492E9" w:rsidR="00E96BAC" w:rsidRDefault="00E96BAC">
          <w:pPr>
            <w:pStyle w:val="TOC1"/>
            <w:tabs>
              <w:tab w:val="right" w:leader="dot" w:pos="9350"/>
            </w:tabs>
            <w:rPr>
              <w:rFonts w:eastAsiaTheme="minorEastAsia"/>
              <w:noProof/>
            </w:rPr>
          </w:pPr>
          <w:hyperlink w:anchor="_Toc135812828" w:history="1">
            <w:r w:rsidRPr="0035708D">
              <w:rPr>
                <w:rStyle w:val="Hyperlink"/>
                <w:noProof/>
              </w:rPr>
              <w:t>Lab 3</w:t>
            </w:r>
            <w:r>
              <w:rPr>
                <w:noProof/>
                <w:webHidden/>
              </w:rPr>
              <w:tab/>
            </w:r>
            <w:r>
              <w:rPr>
                <w:noProof/>
                <w:webHidden/>
              </w:rPr>
              <w:fldChar w:fldCharType="begin"/>
            </w:r>
            <w:r>
              <w:rPr>
                <w:noProof/>
                <w:webHidden/>
              </w:rPr>
              <w:instrText xml:space="preserve"> PAGEREF _Toc135812828 \h </w:instrText>
            </w:r>
            <w:r>
              <w:rPr>
                <w:noProof/>
                <w:webHidden/>
              </w:rPr>
            </w:r>
            <w:r>
              <w:rPr>
                <w:noProof/>
                <w:webHidden/>
              </w:rPr>
              <w:fldChar w:fldCharType="separate"/>
            </w:r>
            <w:r>
              <w:rPr>
                <w:noProof/>
                <w:webHidden/>
              </w:rPr>
              <w:t>19</w:t>
            </w:r>
            <w:r>
              <w:rPr>
                <w:noProof/>
                <w:webHidden/>
              </w:rPr>
              <w:fldChar w:fldCharType="end"/>
            </w:r>
          </w:hyperlink>
        </w:p>
        <w:p w14:paraId="266FA39B" w14:textId="6018BDE5" w:rsidR="00E96BAC" w:rsidRDefault="00E96BAC">
          <w:pPr>
            <w:pStyle w:val="TOC2"/>
            <w:rPr>
              <w:rFonts w:eastAsiaTheme="minorEastAsia"/>
              <w:noProof/>
            </w:rPr>
          </w:pPr>
          <w:hyperlink w:anchor="_Toc135812829" w:history="1">
            <w:r w:rsidRPr="0035708D">
              <w:rPr>
                <w:rStyle w:val="Hyperlink"/>
                <w:noProof/>
              </w:rPr>
              <w:t>Invoke stored procedures from a Canvas App</w:t>
            </w:r>
            <w:r>
              <w:rPr>
                <w:noProof/>
                <w:webHidden/>
              </w:rPr>
              <w:tab/>
            </w:r>
            <w:r>
              <w:rPr>
                <w:noProof/>
                <w:webHidden/>
              </w:rPr>
              <w:fldChar w:fldCharType="begin"/>
            </w:r>
            <w:r>
              <w:rPr>
                <w:noProof/>
                <w:webHidden/>
              </w:rPr>
              <w:instrText xml:space="preserve"> PAGEREF _Toc135812829 \h </w:instrText>
            </w:r>
            <w:r>
              <w:rPr>
                <w:noProof/>
                <w:webHidden/>
              </w:rPr>
            </w:r>
            <w:r>
              <w:rPr>
                <w:noProof/>
                <w:webHidden/>
              </w:rPr>
              <w:fldChar w:fldCharType="separate"/>
            </w:r>
            <w:r>
              <w:rPr>
                <w:noProof/>
                <w:webHidden/>
              </w:rPr>
              <w:t>19</w:t>
            </w:r>
            <w:r>
              <w:rPr>
                <w:noProof/>
                <w:webHidden/>
              </w:rPr>
              <w:fldChar w:fldCharType="end"/>
            </w:r>
          </w:hyperlink>
        </w:p>
        <w:p w14:paraId="23E44B39" w14:textId="5B838653" w:rsidR="00E96BAC" w:rsidRDefault="00E96BAC">
          <w:pPr>
            <w:pStyle w:val="TOC2"/>
            <w:rPr>
              <w:rFonts w:eastAsiaTheme="minorEastAsia"/>
              <w:noProof/>
            </w:rPr>
          </w:pPr>
          <w:hyperlink w:anchor="_Toc135812830" w:history="1">
            <w:r w:rsidRPr="0035708D">
              <w:rPr>
                <w:rStyle w:val="Hyperlink"/>
                <w:noProof/>
              </w:rPr>
              <w:t>Scenario</w:t>
            </w:r>
            <w:r>
              <w:rPr>
                <w:noProof/>
                <w:webHidden/>
              </w:rPr>
              <w:tab/>
            </w:r>
            <w:r>
              <w:rPr>
                <w:noProof/>
                <w:webHidden/>
              </w:rPr>
              <w:fldChar w:fldCharType="begin"/>
            </w:r>
            <w:r>
              <w:rPr>
                <w:noProof/>
                <w:webHidden/>
              </w:rPr>
              <w:instrText xml:space="preserve"> PAGEREF _Toc135812830 \h </w:instrText>
            </w:r>
            <w:r>
              <w:rPr>
                <w:noProof/>
                <w:webHidden/>
              </w:rPr>
            </w:r>
            <w:r>
              <w:rPr>
                <w:noProof/>
                <w:webHidden/>
              </w:rPr>
              <w:fldChar w:fldCharType="separate"/>
            </w:r>
            <w:r>
              <w:rPr>
                <w:noProof/>
                <w:webHidden/>
              </w:rPr>
              <w:t>19</w:t>
            </w:r>
            <w:r>
              <w:rPr>
                <w:noProof/>
                <w:webHidden/>
              </w:rPr>
              <w:fldChar w:fldCharType="end"/>
            </w:r>
          </w:hyperlink>
        </w:p>
        <w:p w14:paraId="0826A25A" w14:textId="13D2480E" w:rsidR="00E96BAC" w:rsidRDefault="00E96BAC">
          <w:pPr>
            <w:pStyle w:val="TOC2"/>
            <w:rPr>
              <w:rFonts w:eastAsiaTheme="minorEastAsia"/>
              <w:noProof/>
            </w:rPr>
          </w:pPr>
          <w:hyperlink w:anchor="_Toc135812831" w:history="1">
            <w:r w:rsidRPr="0035708D">
              <w:rPr>
                <w:rStyle w:val="Hyperlink"/>
                <w:noProof/>
              </w:rPr>
              <w:t>What is a Virtual Action Stored Procedure?</w:t>
            </w:r>
            <w:r>
              <w:rPr>
                <w:noProof/>
                <w:webHidden/>
              </w:rPr>
              <w:tab/>
            </w:r>
            <w:r>
              <w:rPr>
                <w:noProof/>
                <w:webHidden/>
              </w:rPr>
              <w:fldChar w:fldCharType="begin"/>
            </w:r>
            <w:r>
              <w:rPr>
                <w:noProof/>
                <w:webHidden/>
              </w:rPr>
              <w:instrText xml:space="preserve"> PAGEREF _Toc135812831 \h </w:instrText>
            </w:r>
            <w:r>
              <w:rPr>
                <w:noProof/>
                <w:webHidden/>
              </w:rPr>
            </w:r>
            <w:r>
              <w:rPr>
                <w:noProof/>
                <w:webHidden/>
              </w:rPr>
              <w:fldChar w:fldCharType="separate"/>
            </w:r>
            <w:r>
              <w:rPr>
                <w:noProof/>
                <w:webHidden/>
              </w:rPr>
              <w:t>20</w:t>
            </w:r>
            <w:r>
              <w:rPr>
                <w:noProof/>
                <w:webHidden/>
              </w:rPr>
              <w:fldChar w:fldCharType="end"/>
            </w:r>
          </w:hyperlink>
        </w:p>
        <w:p w14:paraId="4D2F059A" w14:textId="40DFE691" w:rsidR="00E96BAC" w:rsidRDefault="00E96BAC">
          <w:pPr>
            <w:pStyle w:val="TOC3"/>
            <w:tabs>
              <w:tab w:val="right" w:leader="dot" w:pos="9350"/>
            </w:tabs>
            <w:rPr>
              <w:rFonts w:eastAsiaTheme="minorEastAsia"/>
              <w:noProof/>
            </w:rPr>
          </w:pPr>
          <w:hyperlink w:anchor="_Toc135812832" w:history="1">
            <w:r w:rsidRPr="0035708D">
              <w:rPr>
                <w:rStyle w:val="Hyperlink"/>
                <w:noProof/>
              </w:rPr>
              <w:t>Stored Procedures</w:t>
            </w:r>
            <w:r>
              <w:rPr>
                <w:noProof/>
                <w:webHidden/>
              </w:rPr>
              <w:tab/>
            </w:r>
            <w:r>
              <w:rPr>
                <w:noProof/>
                <w:webHidden/>
              </w:rPr>
              <w:fldChar w:fldCharType="begin"/>
            </w:r>
            <w:r>
              <w:rPr>
                <w:noProof/>
                <w:webHidden/>
              </w:rPr>
              <w:instrText xml:space="preserve"> PAGEREF _Toc135812832 \h </w:instrText>
            </w:r>
            <w:r>
              <w:rPr>
                <w:noProof/>
                <w:webHidden/>
              </w:rPr>
            </w:r>
            <w:r>
              <w:rPr>
                <w:noProof/>
                <w:webHidden/>
              </w:rPr>
              <w:fldChar w:fldCharType="separate"/>
            </w:r>
            <w:r>
              <w:rPr>
                <w:noProof/>
                <w:webHidden/>
              </w:rPr>
              <w:t>20</w:t>
            </w:r>
            <w:r>
              <w:rPr>
                <w:noProof/>
                <w:webHidden/>
              </w:rPr>
              <w:fldChar w:fldCharType="end"/>
            </w:r>
          </w:hyperlink>
        </w:p>
        <w:p w14:paraId="1FF6B38C" w14:textId="7DBD4C95" w:rsidR="00E96BAC" w:rsidRDefault="00E96BAC">
          <w:pPr>
            <w:pStyle w:val="TOC2"/>
            <w:rPr>
              <w:rFonts w:eastAsiaTheme="minorEastAsia"/>
              <w:noProof/>
            </w:rPr>
          </w:pPr>
          <w:hyperlink w:anchor="_Toc135812833" w:history="1">
            <w:r w:rsidRPr="0035708D">
              <w:rPr>
                <w:rStyle w:val="Hyperlink"/>
                <w:noProof/>
              </w:rPr>
              <w:t>Actions, Custom Actions, and Virtual Actions</w:t>
            </w:r>
            <w:r>
              <w:rPr>
                <w:noProof/>
                <w:webHidden/>
              </w:rPr>
              <w:tab/>
            </w:r>
            <w:r>
              <w:rPr>
                <w:noProof/>
                <w:webHidden/>
              </w:rPr>
              <w:fldChar w:fldCharType="begin"/>
            </w:r>
            <w:r>
              <w:rPr>
                <w:noProof/>
                <w:webHidden/>
              </w:rPr>
              <w:instrText xml:space="preserve"> PAGEREF _Toc135812833 \h </w:instrText>
            </w:r>
            <w:r>
              <w:rPr>
                <w:noProof/>
                <w:webHidden/>
              </w:rPr>
            </w:r>
            <w:r>
              <w:rPr>
                <w:noProof/>
                <w:webHidden/>
              </w:rPr>
              <w:fldChar w:fldCharType="separate"/>
            </w:r>
            <w:r>
              <w:rPr>
                <w:noProof/>
                <w:webHidden/>
              </w:rPr>
              <w:t>20</w:t>
            </w:r>
            <w:r>
              <w:rPr>
                <w:noProof/>
                <w:webHidden/>
              </w:rPr>
              <w:fldChar w:fldCharType="end"/>
            </w:r>
          </w:hyperlink>
        </w:p>
        <w:p w14:paraId="5652CA17" w14:textId="5FBD219D" w:rsidR="00E96BAC" w:rsidRDefault="00E96BAC">
          <w:pPr>
            <w:pStyle w:val="TOC2"/>
            <w:rPr>
              <w:rFonts w:eastAsiaTheme="minorEastAsia"/>
              <w:noProof/>
            </w:rPr>
          </w:pPr>
          <w:hyperlink w:anchor="_Toc135812834" w:history="1">
            <w:r w:rsidRPr="0035708D">
              <w:rPr>
                <w:rStyle w:val="Hyperlink"/>
                <w:noProof/>
              </w:rPr>
              <w:t>Power FX and Virtual Actions</w:t>
            </w:r>
            <w:r>
              <w:rPr>
                <w:noProof/>
                <w:webHidden/>
              </w:rPr>
              <w:tab/>
            </w:r>
            <w:r>
              <w:rPr>
                <w:noProof/>
                <w:webHidden/>
              </w:rPr>
              <w:fldChar w:fldCharType="begin"/>
            </w:r>
            <w:r>
              <w:rPr>
                <w:noProof/>
                <w:webHidden/>
              </w:rPr>
              <w:instrText xml:space="preserve"> PAGEREF _Toc135812834 \h </w:instrText>
            </w:r>
            <w:r>
              <w:rPr>
                <w:noProof/>
                <w:webHidden/>
              </w:rPr>
            </w:r>
            <w:r>
              <w:rPr>
                <w:noProof/>
                <w:webHidden/>
              </w:rPr>
              <w:fldChar w:fldCharType="separate"/>
            </w:r>
            <w:r>
              <w:rPr>
                <w:noProof/>
                <w:webHidden/>
              </w:rPr>
              <w:t>20</w:t>
            </w:r>
            <w:r>
              <w:rPr>
                <w:noProof/>
                <w:webHidden/>
              </w:rPr>
              <w:fldChar w:fldCharType="end"/>
            </w:r>
          </w:hyperlink>
        </w:p>
        <w:p w14:paraId="411FB217" w14:textId="63F64257" w:rsidR="00E96BAC" w:rsidRDefault="00E96BAC">
          <w:pPr>
            <w:pStyle w:val="TOC1"/>
            <w:tabs>
              <w:tab w:val="right" w:leader="dot" w:pos="9350"/>
            </w:tabs>
            <w:rPr>
              <w:rFonts w:eastAsiaTheme="minorEastAsia"/>
              <w:noProof/>
            </w:rPr>
          </w:pPr>
          <w:hyperlink w:anchor="_Toc135812835" w:history="1">
            <w:r w:rsidRPr="0035708D">
              <w:rPr>
                <w:rStyle w:val="Hyperlink"/>
                <w:noProof/>
              </w:rPr>
              <w:t>Create the Virtual Action Stored Procedure</w:t>
            </w:r>
            <w:r>
              <w:rPr>
                <w:noProof/>
                <w:webHidden/>
              </w:rPr>
              <w:tab/>
            </w:r>
            <w:r>
              <w:rPr>
                <w:noProof/>
                <w:webHidden/>
              </w:rPr>
              <w:fldChar w:fldCharType="begin"/>
            </w:r>
            <w:r>
              <w:rPr>
                <w:noProof/>
                <w:webHidden/>
              </w:rPr>
              <w:instrText xml:space="preserve"> PAGEREF _Toc135812835 \h </w:instrText>
            </w:r>
            <w:r>
              <w:rPr>
                <w:noProof/>
                <w:webHidden/>
              </w:rPr>
            </w:r>
            <w:r>
              <w:rPr>
                <w:noProof/>
                <w:webHidden/>
              </w:rPr>
              <w:fldChar w:fldCharType="separate"/>
            </w:r>
            <w:r>
              <w:rPr>
                <w:noProof/>
                <w:webHidden/>
              </w:rPr>
              <w:t>21</w:t>
            </w:r>
            <w:r>
              <w:rPr>
                <w:noProof/>
                <w:webHidden/>
              </w:rPr>
              <w:fldChar w:fldCharType="end"/>
            </w:r>
          </w:hyperlink>
        </w:p>
        <w:p w14:paraId="77FFFF1C" w14:textId="35EF6363" w:rsidR="00E96BAC" w:rsidRDefault="00E96BAC">
          <w:pPr>
            <w:pStyle w:val="TOC1"/>
            <w:tabs>
              <w:tab w:val="right" w:leader="dot" w:pos="9350"/>
            </w:tabs>
            <w:rPr>
              <w:rFonts w:eastAsiaTheme="minorEastAsia"/>
              <w:noProof/>
            </w:rPr>
          </w:pPr>
          <w:hyperlink w:anchor="_Toc135812836" w:history="1">
            <w:r w:rsidRPr="0035708D">
              <w:rPr>
                <w:rStyle w:val="Hyperlink"/>
                <w:noProof/>
              </w:rPr>
              <w:t>Add your virtual stored procedure to your Canvas App</w:t>
            </w:r>
            <w:r>
              <w:rPr>
                <w:noProof/>
                <w:webHidden/>
              </w:rPr>
              <w:tab/>
            </w:r>
            <w:r>
              <w:rPr>
                <w:noProof/>
                <w:webHidden/>
              </w:rPr>
              <w:fldChar w:fldCharType="begin"/>
            </w:r>
            <w:r>
              <w:rPr>
                <w:noProof/>
                <w:webHidden/>
              </w:rPr>
              <w:instrText xml:space="preserve"> PAGEREF _Toc135812836 \h </w:instrText>
            </w:r>
            <w:r>
              <w:rPr>
                <w:noProof/>
                <w:webHidden/>
              </w:rPr>
            </w:r>
            <w:r>
              <w:rPr>
                <w:noProof/>
                <w:webHidden/>
              </w:rPr>
              <w:fldChar w:fldCharType="separate"/>
            </w:r>
            <w:r>
              <w:rPr>
                <w:noProof/>
                <w:webHidden/>
              </w:rPr>
              <w:t>26</w:t>
            </w:r>
            <w:r>
              <w:rPr>
                <w:noProof/>
                <w:webHidden/>
              </w:rPr>
              <w:fldChar w:fldCharType="end"/>
            </w:r>
          </w:hyperlink>
        </w:p>
        <w:p w14:paraId="32EABE72" w14:textId="39886AFE" w:rsidR="00E96BAC" w:rsidRDefault="00E96BAC">
          <w:pPr>
            <w:pStyle w:val="TOC2"/>
            <w:rPr>
              <w:rFonts w:eastAsiaTheme="minorEastAsia"/>
              <w:noProof/>
            </w:rPr>
          </w:pPr>
          <w:hyperlink w:anchor="_Toc135812837" w:history="1">
            <w:r w:rsidRPr="0035708D">
              <w:rPr>
                <w:rStyle w:val="Hyperlink"/>
                <w:noProof/>
              </w:rPr>
              <w:t>Recap</w:t>
            </w:r>
            <w:r>
              <w:rPr>
                <w:noProof/>
                <w:webHidden/>
              </w:rPr>
              <w:tab/>
            </w:r>
            <w:r>
              <w:rPr>
                <w:noProof/>
                <w:webHidden/>
              </w:rPr>
              <w:fldChar w:fldCharType="begin"/>
            </w:r>
            <w:r>
              <w:rPr>
                <w:noProof/>
                <w:webHidden/>
              </w:rPr>
              <w:instrText xml:space="preserve"> PAGEREF _Toc135812837 \h </w:instrText>
            </w:r>
            <w:r>
              <w:rPr>
                <w:noProof/>
                <w:webHidden/>
              </w:rPr>
            </w:r>
            <w:r>
              <w:rPr>
                <w:noProof/>
                <w:webHidden/>
              </w:rPr>
              <w:fldChar w:fldCharType="separate"/>
            </w:r>
            <w:r>
              <w:rPr>
                <w:noProof/>
                <w:webHidden/>
              </w:rPr>
              <w:t>27</w:t>
            </w:r>
            <w:r>
              <w:rPr>
                <w:noProof/>
                <w:webHidden/>
              </w:rPr>
              <w:fldChar w:fldCharType="end"/>
            </w:r>
          </w:hyperlink>
        </w:p>
        <w:p w14:paraId="7298FD31" w14:textId="6344C156" w:rsidR="00E96BAC" w:rsidRDefault="00E96BAC">
          <w:pPr>
            <w:pStyle w:val="TOC1"/>
            <w:tabs>
              <w:tab w:val="right" w:leader="dot" w:pos="9350"/>
            </w:tabs>
            <w:rPr>
              <w:rFonts w:eastAsiaTheme="minorEastAsia"/>
              <w:noProof/>
            </w:rPr>
          </w:pPr>
          <w:hyperlink w:anchor="_Toc135812838" w:history="1">
            <w:r w:rsidRPr="0035708D">
              <w:rPr>
                <w:rStyle w:val="Hyperlink"/>
                <w:noProof/>
              </w:rPr>
              <w:t>Lab 4</w:t>
            </w:r>
            <w:r>
              <w:rPr>
                <w:noProof/>
                <w:webHidden/>
              </w:rPr>
              <w:tab/>
            </w:r>
            <w:r>
              <w:rPr>
                <w:noProof/>
                <w:webHidden/>
              </w:rPr>
              <w:fldChar w:fldCharType="begin"/>
            </w:r>
            <w:r>
              <w:rPr>
                <w:noProof/>
                <w:webHidden/>
              </w:rPr>
              <w:instrText xml:space="preserve"> PAGEREF _Toc135812838 \h </w:instrText>
            </w:r>
            <w:r>
              <w:rPr>
                <w:noProof/>
                <w:webHidden/>
              </w:rPr>
            </w:r>
            <w:r>
              <w:rPr>
                <w:noProof/>
                <w:webHidden/>
              </w:rPr>
              <w:fldChar w:fldCharType="separate"/>
            </w:r>
            <w:r>
              <w:rPr>
                <w:noProof/>
                <w:webHidden/>
              </w:rPr>
              <w:t>27</w:t>
            </w:r>
            <w:r>
              <w:rPr>
                <w:noProof/>
                <w:webHidden/>
              </w:rPr>
              <w:fldChar w:fldCharType="end"/>
            </w:r>
          </w:hyperlink>
        </w:p>
        <w:p w14:paraId="72364293" w14:textId="0A80EEC2" w:rsidR="00E96BAC" w:rsidRDefault="00E96BAC">
          <w:pPr>
            <w:pStyle w:val="TOC1"/>
            <w:tabs>
              <w:tab w:val="right" w:leader="dot" w:pos="9350"/>
            </w:tabs>
            <w:rPr>
              <w:rFonts w:eastAsiaTheme="minorEastAsia"/>
              <w:noProof/>
            </w:rPr>
          </w:pPr>
          <w:hyperlink w:anchor="_Toc135812839" w:history="1">
            <w:r w:rsidRPr="0035708D">
              <w:rPr>
                <w:rStyle w:val="Hyperlink"/>
                <w:noProof/>
              </w:rPr>
              <w:t>Send in-app notifications with Power Fx</w:t>
            </w:r>
            <w:r>
              <w:rPr>
                <w:noProof/>
                <w:webHidden/>
              </w:rPr>
              <w:tab/>
            </w:r>
            <w:r>
              <w:rPr>
                <w:noProof/>
                <w:webHidden/>
              </w:rPr>
              <w:fldChar w:fldCharType="begin"/>
            </w:r>
            <w:r>
              <w:rPr>
                <w:noProof/>
                <w:webHidden/>
              </w:rPr>
              <w:instrText xml:space="preserve"> PAGEREF _Toc135812839 \h </w:instrText>
            </w:r>
            <w:r>
              <w:rPr>
                <w:noProof/>
                <w:webHidden/>
              </w:rPr>
            </w:r>
            <w:r>
              <w:rPr>
                <w:noProof/>
                <w:webHidden/>
              </w:rPr>
              <w:fldChar w:fldCharType="separate"/>
            </w:r>
            <w:r>
              <w:rPr>
                <w:noProof/>
                <w:webHidden/>
              </w:rPr>
              <w:t>27</w:t>
            </w:r>
            <w:r>
              <w:rPr>
                <w:noProof/>
                <w:webHidden/>
              </w:rPr>
              <w:fldChar w:fldCharType="end"/>
            </w:r>
          </w:hyperlink>
        </w:p>
        <w:p w14:paraId="26A4F252" w14:textId="3993BA24" w:rsidR="00E96BAC" w:rsidRDefault="00E96BAC">
          <w:pPr>
            <w:pStyle w:val="TOC1"/>
            <w:tabs>
              <w:tab w:val="right" w:leader="dot" w:pos="9350"/>
            </w:tabs>
            <w:rPr>
              <w:rFonts w:eastAsiaTheme="minorEastAsia"/>
              <w:noProof/>
            </w:rPr>
          </w:pPr>
          <w:hyperlink w:anchor="_Toc135812840" w:history="1">
            <w:r w:rsidRPr="0035708D">
              <w:rPr>
                <w:rStyle w:val="Hyperlink"/>
                <w:noProof/>
              </w:rPr>
              <w:t>Lab 5</w:t>
            </w:r>
            <w:r>
              <w:rPr>
                <w:noProof/>
                <w:webHidden/>
              </w:rPr>
              <w:tab/>
            </w:r>
            <w:r>
              <w:rPr>
                <w:noProof/>
                <w:webHidden/>
              </w:rPr>
              <w:fldChar w:fldCharType="begin"/>
            </w:r>
            <w:r>
              <w:rPr>
                <w:noProof/>
                <w:webHidden/>
              </w:rPr>
              <w:instrText xml:space="preserve"> PAGEREF _Toc135812840 \h </w:instrText>
            </w:r>
            <w:r>
              <w:rPr>
                <w:noProof/>
                <w:webHidden/>
              </w:rPr>
            </w:r>
            <w:r>
              <w:rPr>
                <w:noProof/>
                <w:webHidden/>
              </w:rPr>
              <w:fldChar w:fldCharType="separate"/>
            </w:r>
            <w:r>
              <w:rPr>
                <w:noProof/>
                <w:webHidden/>
              </w:rPr>
              <w:t>30</w:t>
            </w:r>
            <w:r>
              <w:rPr>
                <w:noProof/>
                <w:webHidden/>
              </w:rPr>
              <w:fldChar w:fldCharType="end"/>
            </w:r>
          </w:hyperlink>
        </w:p>
        <w:p w14:paraId="20F10371" w14:textId="0301C8DA" w:rsidR="00E96BAC" w:rsidRDefault="00E96BAC">
          <w:pPr>
            <w:pStyle w:val="TOC1"/>
            <w:tabs>
              <w:tab w:val="right" w:leader="dot" w:pos="9350"/>
            </w:tabs>
            <w:rPr>
              <w:rFonts w:eastAsiaTheme="minorEastAsia"/>
              <w:noProof/>
            </w:rPr>
          </w:pPr>
          <w:hyperlink w:anchor="_Toc135812841" w:history="1">
            <w:r w:rsidRPr="0035708D">
              <w:rPr>
                <w:rStyle w:val="Hyperlink"/>
                <w:noProof/>
              </w:rPr>
              <w:t>Enable real time chat on orders and include the chats in the timeline</w:t>
            </w:r>
            <w:r>
              <w:rPr>
                <w:noProof/>
                <w:webHidden/>
              </w:rPr>
              <w:tab/>
            </w:r>
            <w:r>
              <w:rPr>
                <w:noProof/>
                <w:webHidden/>
              </w:rPr>
              <w:fldChar w:fldCharType="begin"/>
            </w:r>
            <w:r>
              <w:rPr>
                <w:noProof/>
                <w:webHidden/>
              </w:rPr>
              <w:instrText xml:space="preserve"> PAGEREF _Toc135812841 \h </w:instrText>
            </w:r>
            <w:r>
              <w:rPr>
                <w:noProof/>
                <w:webHidden/>
              </w:rPr>
            </w:r>
            <w:r>
              <w:rPr>
                <w:noProof/>
                <w:webHidden/>
              </w:rPr>
              <w:fldChar w:fldCharType="separate"/>
            </w:r>
            <w:r>
              <w:rPr>
                <w:noProof/>
                <w:webHidden/>
              </w:rPr>
              <w:t>30</w:t>
            </w:r>
            <w:r>
              <w:rPr>
                <w:noProof/>
                <w:webHidden/>
              </w:rPr>
              <w:fldChar w:fldCharType="end"/>
            </w:r>
          </w:hyperlink>
        </w:p>
        <w:p w14:paraId="591DBCBF" w14:textId="301585A9" w:rsidR="00E96BAC" w:rsidRDefault="00E96BAC">
          <w:pPr>
            <w:pStyle w:val="TOC1"/>
            <w:tabs>
              <w:tab w:val="right" w:leader="dot" w:pos="9350"/>
            </w:tabs>
            <w:rPr>
              <w:rFonts w:eastAsiaTheme="minorEastAsia"/>
              <w:noProof/>
            </w:rPr>
          </w:pPr>
          <w:hyperlink w:anchor="_Toc135812842" w:history="1">
            <w:r w:rsidRPr="0035708D">
              <w:rPr>
                <w:rStyle w:val="Hyperlink"/>
                <w:noProof/>
              </w:rPr>
              <w:t>Enable Teams chat and sync</w:t>
            </w:r>
            <w:r>
              <w:rPr>
                <w:noProof/>
                <w:webHidden/>
              </w:rPr>
              <w:tab/>
            </w:r>
            <w:r>
              <w:rPr>
                <w:noProof/>
                <w:webHidden/>
              </w:rPr>
              <w:fldChar w:fldCharType="begin"/>
            </w:r>
            <w:r>
              <w:rPr>
                <w:noProof/>
                <w:webHidden/>
              </w:rPr>
              <w:instrText xml:space="preserve"> PAGEREF _Toc135812842 \h </w:instrText>
            </w:r>
            <w:r>
              <w:rPr>
                <w:noProof/>
                <w:webHidden/>
              </w:rPr>
            </w:r>
            <w:r>
              <w:rPr>
                <w:noProof/>
                <w:webHidden/>
              </w:rPr>
              <w:fldChar w:fldCharType="separate"/>
            </w:r>
            <w:r>
              <w:rPr>
                <w:noProof/>
                <w:webHidden/>
              </w:rPr>
              <w:t>30</w:t>
            </w:r>
            <w:r>
              <w:rPr>
                <w:noProof/>
                <w:webHidden/>
              </w:rPr>
              <w:fldChar w:fldCharType="end"/>
            </w:r>
          </w:hyperlink>
        </w:p>
        <w:p w14:paraId="64DEDC27" w14:textId="64FF17D3" w:rsidR="00E96BAC" w:rsidRDefault="00E96BAC">
          <w:pPr>
            <w:pStyle w:val="TOC1"/>
            <w:tabs>
              <w:tab w:val="right" w:leader="dot" w:pos="9350"/>
            </w:tabs>
            <w:rPr>
              <w:rFonts w:eastAsiaTheme="minorEastAsia"/>
              <w:noProof/>
            </w:rPr>
          </w:pPr>
          <w:hyperlink w:anchor="_Toc135812843" w:history="1">
            <w:r w:rsidRPr="0035708D">
              <w:rPr>
                <w:rStyle w:val="Hyperlink"/>
                <w:noProof/>
              </w:rPr>
              <w:t>Create a new connected chat</w:t>
            </w:r>
            <w:r>
              <w:rPr>
                <w:noProof/>
                <w:webHidden/>
              </w:rPr>
              <w:tab/>
            </w:r>
            <w:r>
              <w:rPr>
                <w:noProof/>
                <w:webHidden/>
              </w:rPr>
              <w:fldChar w:fldCharType="begin"/>
            </w:r>
            <w:r>
              <w:rPr>
                <w:noProof/>
                <w:webHidden/>
              </w:rPr>
              <w:instrText xml:space="preserve"> PAGEREF _Toc135812843 \h </w:instrText>
            </w:r>
            <w:r>
              <w:rPr>
                <w:noProof/>
                <w:webHidden/>
              </w:rPr>
            </w:r>
            <w:r>
              <w:rPr>
                <w:noProof/>
                <w:webHidden/>
              </w:rPr>
              <w:fldChar w:fldCharType="separate"/>
            </w:r>
            <w:r>
              <w:rPr>
                <w:noProof/>
                <w:webHidden/>
              </w:rPr>
              <w:t>31</w:t>
            </w:r>
            <w:r>
              <w:rPr>
                <w:noProof/>
                <w:webHidden/>
              </w:rPr>
              <w:fldChar w:fldCharType="end"/>
            </w:r>
          </w:hyperlink>
        </w:p>
        <w:p w14:paraId="54B0AC2B" w14:textId="62AF1511" w:rsidR="00E96BAC" w:rsidRDefault="00E96BAC">
          <w:pPr>
            <w:pStyle w:val="TOC1"/>
            <w:tabs>
              <w:tab w:val="right" w:leader="dot" w:pos="9350"/>
            </w:tabs>
            <w:rPr>
              <w:rFonts w:eastAsiaTheme="minorEastAsia"/>
              <w:noProof/>
            </w:rPr>
          </w:pPr>
          <w:hyperlink w:anchor="_Toc135812844" w:history="1">
            <w:r w:rsidRPr="0035708D">
              <w:rPr>
                <w:rStyle w:val="Hyperlink"/>
                <w:noProof/>
              </w:rPr>
              <w:t>View the chat in the timeline</w:t>
            </w:r>
            <w:r>
              <w:rPr>
                <w:noProof/>
                <w:webHidden/>
              </w:rPr>
              <w:tab/>
            </w:r>
            <w:r>
              <w:rPr>
                <w:noProof/>
                <w:webHidden/>
              </w:rPr>
              <w:fldChar w:fldCharType="begin"/>
            </w:r>
            <w:r>
              <w:rPr>
                <w:noProof/>
                <w:webHidden/>
              </w:rPr>
              <w:instrText xml:space="preserve"> PAGEREF _Toc135812844 \h </w:instrText>
            </w:r>
            <w:r>
              <w:rPr>
                <w:noProof/>
                <w:webHidden/>
              </w:rPr>
            </w:r>
            <w:r>
              <w:rPr>
                <w:noProof/>
                <w:webHidden/>
              </w:rPr>
              <w:fldChar w:fldCharType="separate"/>
            </w:r>
            <w:r>
              <w:rPr>
                <w:noProof/>
                <w:webHidden/>
              </w:rPr>
              <w:t>34</w:t>
            </w:r>
            <w:r>
              <w:rPr>
                <w:noProof/>
                <w:webHidden/>
              </w:rPr>
              <w:fldChar w:fldCharType="end"/>
            </w:r>
          </w:hyperlink>
        </w:p>
        <w:p w14:paraId="18C9CBF5" w14:textId="4409D34E" w:rsidR="00E96BAC" w:rsidRDefault="00E96BAC">
          <w:pPr>
            <w:pStyle w:val="TOC2"/>
            <w:rPr>
              <w:rFonts w:eastAsiaTheme="minorEastAsia"/>
              <w:noProof/>
            </w:rPr>
          </w:pPr>
          <w:hyperlink w:anchor="_Toc135812845" w:history="1">
            <w:r w:rsidRPr="0035708D">
              <w:rPr>
                <w:rStyle w:val="Hyperlink"/>
                <w:noProof/>
              </w:rPr>
              <w:t>Recap</w:t>
            </w:r>
            <w:r>
              <w:rPr>
                <w:noProof/>
                <w:webHidden/>
              </w:rPr>
              <w:tab/>
            </w:r>
            <w:r>
              <w:rPr>
                <w:noProof/>
                <w:webHidden/>
              </w:rPr>
              <w:fldChar w:fldCharType="begin"/>
            </w:r>
            <w:r>
              <w:rPr>
                <w:noProof/>
                <w:webHidden/>
              </w:rPr>
              <w:instrText xml:space="preserve"> PAGEREF _Toc135812845 \h </w:instrText>
            </w:r>
            <w:r>
              <w:rPr>
                <w:noProof/>
                <w:webHidden/>
              </w:rPr>
            </w:r>
            <w:r>
              <w:rPr>
                <w:noProof/>
                <w:webHidden/>
              </w:rPr>
              <w:fldChar w:fldCharType="separate"/>
            </w:r>
            <w:r>
              <w:rPr>
                <w:noProof/>
                <w:webHidden/>
              </w:rPr>
              <w:t>35</w:t>
            </w:r>
            <w:r>
              <w:rPr>
                <w:noProof/>
                <w:webHidden/>
              </w:rPr>
              <w:fldChar w:fldCharType="end"/>
            </w:r>
          </w:hyperlink>
        </w:p>
        <w:p w14:paraId="10A243C8" w14:textId="48247600" w:rsidR="00E96BAC" w:rsidRDefault="00E96BAC">
          <w:pPr>
            <w:pStyle w:val="TOC1"/>
            <w:tabs>
              <w:tab w:val="right" w:leader="dot" w:pos="9350"/>
            </w:tabs>
            <w:rPr>
              <w:rFonts w:eastAsiaTheme="minorEastAsia"/>
              <w:noProof/>
            </w:rPr>
          </w:pPr>
          <w:hyperlink w:anchor="_Toc135812846" w:history="1">
            <w:r w:rsidRPr="0035708D">
              <w:rPr>
                <w:rStyle w:val="Hyperlink"/>
                <w:noProof/>
              </w:rPr>
              <w:t>Lab6</w:t>
            </w:r>
            <w:r>
              <w:rPr>
                <w:noProof/>
                <w:webHidden/>
              </w:rPr>
              <w:tab/>
            </w:r>
            <w:r>
              <w:rPr>
                <w:noProof/>
                <w:webHidden/>
              </w:rPr>
              <w:fldChar w:fldCharType="begin"/>
            </w:r>
            <w:r>
              <w:rPr>
                <w:noProof/>
                <w:webHidden/>
              </w:rPr>
              <w:instrText xml:space="preserve"> PAGEREF _Toc135812846 \h </w:instrText>
            </w:r>
            <w:r>
              <w:rPr>
                <w:noProof/>
                <w:webHidden/>
              </w:rPr>
            </w:r>
            <w:r>
              <w:rPr>
                <w:noProof/>
                <w:webHidden/>
              </w:rPr>
              <w:fldChar w:fldCharType="separate"/>
            </w:r>
            <w:r>
              <w:rPr>
                <w:noProof/>
                <w:webHidden/>
              </w:rPr>
              <w:t>36</w:t>
            </w:r>
            <w:r>
              <w:rPr>
                <w:noProof/>
                <w:webHidden/>
              </w:rPr>
              <w:fldChar w:fldCharType="end"/>
            </w:r>
          </w:hyperlink>
        </w:p>
        <w:p w14:paraId="3C0F17F6" w14:textId="125CADA0" w:rsidR="00E96BAC" w:rsidRDefault="00E96BAC">
          <w:pPr>
            <w:pStyle w:val="TOC2"/>
            <w:rPr>
              <w:rFonts w:eastAsiaTheme="minorEastAsia"/>
              <w:noProof/>
            </w:rPr>
          </w:pPr>
          <w:hyperlink w:anchor="_Toc135812847" w:history="1">
            <w:r w:rsidRPr="0035708D">
              <w:rPr>
                <w:rStyle w:val="Hyperlink"/>
                <w:noProof/>
              </w:rPr>
              <w:t>SendEmail upon Order Creation</w:t>
            </w:r>
            <w:r>
              <w:rPr>
                <w:noProof/>
                <w:webHidden/>
              </w:rPr>
              <w:tab/>
            </w:r>
            <w:r>
              <w:rPr>
                <w:noProof/>
                <w:webHidden/>
              </w:rPr>
              <w:fldChar w:fldCharType="begin"/>
            </w:r>
            <w:r>
              <w:rPr>
                <w:noProof/>
                <w:webHidden/>
              </w:rPr>
              <w:instrText xml:space="preserve"> PAGEREF _Toc135812847 \h </w:instrText>
            </w:r>
            <w:r>
              <w:rPr>
                <w:noProof/>
                <w:webHidden/>
              </w:rPr>
            </w:r>
            <w:r>
              <w:rPr>
                <w:noProof/>
                <w:webHidden/>
              </w:rPr>
              <w:fldChar w:fldCharType="separate"/>
            </w:r>
            <w:r>
              <w:rPr>
                <w:noProof/>
                <w:webHidden/>
              </w:rPr>
              <w:t>36</w:t>
            </w:r>
            <w:r>
              <w:rPr>
                <w:noProof/>
                <w:webHidden/>
              </w:rPr>
              <w:fldChar w:fldCharType="end"/>
            </w:r>
          </w:hyperlink>
        </w:p>
        <w:p w14:paraId="2A171D13" w14:textId="6BD38054" w:rsidR="00E96BAC" w:rsidRDefault="00E96BAC">
          <w:pPr>
            <w:pStyle w:val="TOC2"/>
            <w:rPr>
              <w:rFonts w:eastAsiaTheme="minorEastAsia"/>
              <w:noProof/>
            </w:rPr>
          </w:pPr>
          <w:hyperlink w:anchor="_Toc135812848" w:history="1">
            <w:r w:rsidRPr="0035708D">
              <w:rPr>
                <w:rStyle w:val="Hyperlink"/>
                <w:noProof/>
              </w:rPr>
              <w:t>Scenario</w:t>
            </w:r>
            <w:r>
              <w:rPr>
                <w:noProof/>
                <w:webHidden/>
              </w:rPr>
              <w:tab/>
            </w:r>
            <w:r>
              <w:rPr>
                <w:noProof/>
                <w:webHidden/>
              </w:rPr>
              <w:fldChar w:fldCharType="begin"/>
            </w:r>
            <w:r>
              <w:rPr>
                <w:noProof/>
                <w:webHidden/>
              </w:rPr>
              <w:instrText xml:space="preserve"> PAGEREF _Toc135812848 \h </w:instrText>
            </w:r>
            <w:r>
              <w:rPr>
                <w:noProof/>
                <w:webHidden/>
              </w:rPr>
            </w:r>
            <w:r>
              <w:rPr>
                <w:noProof/>
                <w:webHidden/>
              </w:rPr>
              <w:fldChar w:fldCharType="separate"/>
            </w:r>
            <w:r>
              <w:rPr>
                <w:noProof/>
                <w:webHidden/>
              </w:rPr>
              <w:t>36</w:t>
            </w:r>
            <w:r>
              <w:rPr>
                <w:noProof/>
                <w:webHidden/>
              </w:rPr>
              <w:fldChar w:fldCharType="end"/>
            </w:r>
          </w:hyperlink>
        </w:p>
        <w:p w14:paraId="53C31A2C" w14:textId="095862B1" w:rsidR="00E96BAC" w:rsidRDefault="00E96BAC">
          <w:pPr>
            <w:pStyle w:val="TOC2"/>
            <w:rPr>
              <w:rFonts w:eastAsiaTheme="minorEastAsia"/>
              <w:noProof/>
            </w:rPr>
          </w:pPr>
          <w:hyperlink w:anchor="_Toc135812849" w:history="1">
            <w:r w:rsidRPr="0035708D">
              <w:rPr>
                <w:rStyle w:val="Hyperlink"/>
                <w:noProof/>
              </w:rPr>
              <w:t>Set up an Automated Lowcode plugin – Send an automated email upon a dataevent</w:t>
            </w:r>
            <w:r>
              <w:rPr>
                <w:noProof/>
                <w:webHidden/>
              </w:rPr>
              <w:tab/>
            </w:r>
            <w:r>
              <w:rPr>
                <w:noProof/>
                <w:webHidden/>
              </w:rPr>
              <w:fldChar w:fldCharType="begin"/>
            </w:r>
            <w:r>
              <w:rPr>
                <w:noProof/>
                <w:webHidden/>
              </w:rPr>
              <w:instrText xml:space="preserve"> PAGEREF _Toc135812849 \h </w:instrText>
            </w:r>
            <w:r>
              <w:rPr>
                <w:noProof/>
                <w:webHidden/>
              </w:rPr>
            </w:r>
            <w:r>
              <w:rPr>
                <w:noProof/>
                <w:webHidden/>
              </w:rPr>
              <w:fldChar w:fldCharType="separate"/>
            </w:r>
            <w:r>
              <w:rPr>
                <w:noProof/>
                <w:webHidden/>
              </w:rPr>
              <w:t>36</w:t>
            </w:r>
            <w:r>
              <w:rPr>
                <w:noProof/>
                <w:webHidden/>
              </w:rPr>
              <w:fldChar w:fldCharType="end"/>
            </w:r>
          </w:hyperlink>
        </w:p>
        <w:p w14:paraId="7ECFF3A1" w14:textId="4C64B826" w:rsidR="00E96BAC" w:rsidRDefault="00E96BAC">
          <w:pPr>
            <w:pStyle w:val="TOC2"/>
            <w:rPr>
              <w:rFonts w:eastAsiaTheme="minorEastAsia"/>
              <w:noProof/>
            </w:rPr>
          </w:pPr>
          <w:hyperlink w:anchor="_Toc135812850" w:history="1">
            <w:r w:rsidRPr="0035708D">
              <w:rPr>
                <w:rStyle w:val="Hyperlink"/>
                <w:noProof/>
              </w:rPr>
              <w:t>Recap</w:t>
            </w:r>
            <w:r>
              <w:rPr>
                <w:noProof/>
                <w:webHidden/>
              </w:rPr>
              <w:tab/>
            </w:r>
            <w:r>
              <w:rPr>
                <w:noProof/>
                <w:webHidden/>
              </w:rPr>
              <w:fldChar w:fldCharType="begin"/>
            </w:r>
            <w:r>
              <w:rPr>
                <w:noProof/>
                <w:webHidden/>
              </w:rPr>
              <w:instrText xml:space="preserve"> PAGEREF _Toc135812850 \h </w:instrText>
            </w:r>
            <w:r>
              <w:rPr>
                <w:noProof/>
                <w:webHidden/>
              </w:rPr>
            </w:r>
            <w:r>
              <w:rPr>
                <w:noProof/>
                <w:webHidden/>
              </w:rPr>
              <w:fldChar w:fldCharType="separate"/>
            </w:r>
            <w:r>
              <w:rPr>
                <w:noProof/>
                <w:webHidden/>
              </w:rPr>
              <w:t>42</w:t>
            </w:r>
            <w:r>
              <w:rPr>
                <w:noProof/>
                <w:webHidden/>
              </w:rPr>
              <w:fldChar w:fldCharType="end"/>
            </w:r>
          </w:hyperlink>
        </w:p>
        <w:p w14:paraId="5509F774" w14:textId="0AC26C0A" w:rsidR="004575FE" w:rsidRDefault="004575FE">
          <w:r>
            <w:rPr>
              <w:b/>
              <w:bCs/>
              <w:noProof/>
            </w:rPr>
            <w:fldChar w:fldCharType="end"/>
          </w:r>
        </w:p>
      </w:sdtContent>
    </w:sdt>
    <w:p w14:paraId="0D5913A0" w14:textId="7D7385FD" w:rsidR="00DE1043" w:rsidRPr="004D436C" w:rsidRDefault="00DE1043" w:rsidP="00DE1043">
      <w:pPr>
        <w:pStyle w:val="Title"/>
      </w:pPr>
      <w:r>
        <w:t>Build</w:t>
      </w:r>
      <w:r w:rsidRPr="004D436C">
        <w:t xml:space="preserve"> Lab </w:t>
      </w:r>
    </w:p>
    <w:p w14:paraId="2D529AD2" w14:textId="1D7D4F50" w:rsidR="00DE1043" w:rsidRDefault="006125AC" w:rsidP="00DE1043">
      <w:pPr>
        <w:pStyle w:val="Title"/>
      </w:pPr>
      <w:r>
        <w:t>Apps and Hyperscale</w:t>
      </w:r>
    </w:p>
    <w:p w14:paraId="32720DDD" w14:textId="35195756" w:rsidR="00E34BFE" w:rsidRDefault="00E34BFE" w:rsidP="00E34BFE"/>
    <w:p w14:paraId="7D11B815" w14:textId="5B877FBD" w:rsidR="00D13543" w:rsidRDefault="006125AC" w:rsidP="00DE1043">
      <w:r>
        <w:t xml:space="preserve">In this lab, </w:t>
      </w:r>
      <w:r w:rsidR="009F7ED6">
        <w:t xml:space="preserve">you will be getting hands-on experience with </w:t>
      </w:r>
      <w:proofErr w:type="gramStart"/>
      <w:r w:rsidR="009F7ED6">
        <w:t>a number of</w:t>
      </w:r>
      <w:proofErr w:type="gramEnd"/>
      <w:r w:rsidR="009F7ED6">
        <w:t xml:space="preserve"> features that will enhance </w:t>
      </w:r>
      <w:r w:rsidR="00454F12">
        <w:t>your data experiences. You will b</w:t>
      </w:r>
      <w:r w:rsidR="00D13543">
        <w:t>e:</w:t>
      </w:r>
    </w:p>
    <w:p w14:paraId="3C988CA5" w14:textId="0EF214DF" w:rsidR="006125AC" w:rsidRDefault="00D13543" w:rsidP="00D13543">
      <w:pPr>
        <w:pStyle w:val="ListParagraph"/>
        <w:numPr>
          <w:ilvl w:val="0"/>
          <w:numId w:val="7"/>
        </w:numPr>
      </w:pPr>
      <w:r>
        <w:t>I</w:t>
      </w:r>
      <w:r w:rsidR="00454F12">
        <w:t>mporting an Excel file that will be converted to tables and a</w:t>
      </w:r>
      <w:r w:rsidR="00497EA3">
        <w:t xml:space="preserve"> canvas </w:t>
      </w:r>
      <w:r w:rsidR="00454F12">
        <w:t xml:space="preserve">app through the use of </w:t>
      </w:r>
      <w:proofErr w:type="gramStart"/>
      <w:r w:rsidR="00454F12">
        <w:t>AI</w:t>
      </w:r>
      <w:proofErr w:type="gramEnd"/>
    </w:p>
    <w:p w14:paraId="5F243907" w14:textId="6CF3CC0F" w:rsidR="00D13543" w:rsidRDefault="00D13543" w:rsidP="00D13543">
      <w:pPr>
        <w:pStyle w:val="ListParagraph"/>
        <w:numPr>
          <w:ilvl w:val="0"/>
          <w:numId w:val="7"/>
        </w:numPr>
      </w:pPr>
      <w:r>
        <w:t xml:space="preserve">Using Dataverse Actions to </w:t>
      </w:r>
      <w:r w:rsidR="00EF5065">
        <w:t xml:space="preserve">configure in app </w:t>
      </w:r>
      <w:proofErr w:type="gramStart"/>
      <w:r w:rsidR="00EF5065">
        <w:t>notifications</w:t>
      </w:r>
      <w:proofErr w:type="gramEnd"/>
    </w:p>
    <w:p w14:paraId="6BCF785A" w14:textId="36DC080B" w:rsidR="00EF5065" w:rsidRDefault="00EF5065" w:rsidP="00D13543">
      <w:pPr>
        <w:pStyle w:val="ListParagraph"/>
        <w:numPr>
          <w:ilvl w:val="0"/>
          <w:numId w:val="7"/>
        </w:numPr>
      </w:pPr>
      <w:r>
        <w:t xml:space="preserve">Create actions that will allow you to invoke a SQL </w:t>
      </w:r>
      <w:r w:rsidR="00497EA3">
        <w:t>stored</w:t>
      </w:r>
      <w:r>
        <w:t xml:space="preserve"> procedure from within a canvas </w:t>
      </w:r>
      <w:proofErr w:type="gramStart"/>
      <w:r>
        <w:t>app</w:t>
      </w:r>
      <w:proofErr w:type="gramEnd"/>
    </w:p>
    <w:p w14:paraId="71A25733" w14:textId="05BC3018" w:rsidR="00250F27" w:rsidRDefault="00250F27" w:rsidP="00D13543">
      <w:pPr>
        <w:pStyle w:val="ListParagraph"/>
        <w:numPr>
          <w:ilvl w:val="0"/>
          <w:numId w:val="7"/>
        </w:numPr>
      </w:pPr>
      <w:r>
        <w:t xml:space="preserve">Enable in-app chat for </w:t>
      </w:r>
      <w:r w:rsidR="00971BB5">
        <w:t>Dynamics</w:t>
      </w:r>
      <w:r>
        <w:t xml:space="preserve"> 365 </w:t>
      </w:r>
      <w:r w:rsidR="00971BB5">
        <w:t xml:space="preserve">Sales </w:t>
      </w:r>
      <w:proofErr w:type="gramStart"/>
      <w:r w:rsidR="00971BB5">
        <w:t>apps</w:t>
      </w:r>
      <w:proofErr w:type="gramEnd"/>
    </w:p>
    <w:p w14:paraId="4D21A289" w14:textId="08A575C3" w:rsidR="00402ABA" w:rsidRDefault="00402ABA" w:rsidP="00D13543">
      <w:pPr>
        <w:pStyle w:val="ListParagraph"/>
        <w:numPr>
          <w:ilvl w:val="0"/>
          <w:numId w:val="7"/>
        </w:numPr>
      </w:pPr>
      <w:r>
        <w:t xml:space="preserve">Advanced Scenarios that you can test if you would </w:t>
      </w:r>
      <w:proofErr w:type="gramStart"/>
      <w:r>
        <w:t>like</w:t>
      </w:r>
      <w:proofErr w:type="gramEnd"/>
    </w:p>
    <w:p w14:paraId="14E63FF6" w14:textId="5844EEC6" w:rsidR="009C7404" w:rsidRDefault="009C7404" w:rsidP="009C7404">
      <w:pPr>
        <w:pStyle w:val="Heading2"/>
      </w:pPr>
      <w:bookmarkStart w:id="0" w:name="_Toc135812813"/>
      <w:r>
        <w:t>Scenario</w:t>
      </w:r>
      <w:bookmarkEnd w:id="0"/>
    </w:p>
    <w:p w14:paraId="0C6C0F09" w14:textId="66BE5C7E" w:rsidR="009C7404" w:rsidRDefault="009C7404" w:rsidP="00DE1043">
      <w:r>
        <w:t xml:space="preserve">Contoso Solar Panels </w:t>
      </w:r>
      <w:r w:rsidR="00C526CB">
        <w:t>i</w:t>
      </w:r>
      <w:r w:rsidR="00030721">
        <w:t>s a small company that is starting to grow. They currently use Dynamics 365 to manage their sales</w:t>
      </w:r>
      <w:r w:rsidR="007528DF">
        <w:t xml:space="preserve">, but their installation department still relies on Excel to schedule appointments. They do have some data stored in SQL including employee information. They used stored procedures to help calculate the best technician to send for appointments. They are looking to modernize their installation experience and </w:t>
      </w:r>
      <w:r w:rsidR="008473EA">
        <w:t>integrate their experiences more cohesively.</w:t>
      </w:r>
    </w:p>
    <w:p w14:paraId="1B861682" w14:textId="48E2F18A" w:rsidR="009C65F7" w:rsidRDefault="009C65F7" w:rsidP="00DE1043"/>
    <w:p w14:paraId="064AF2A4" w14:textId="0E009525" w:rsidR="008473EA" w:rsidRDefault="008473EA" w:rsidP="008473EA">
      <w:pPr>
        <w:pStyle w:val="Heading2"/>
      </w:pPr>
      <w:bookmarkStart w:id="1" w:name="_Toc135812814"/>
      <w:r>
        <w:t xml:space="preserve">What do you </w:t>
      </w:r>
      <w:proofErr w:type="gramStart"/>
      <w:r>
        <w:t>need</w:t>
      </w:r>
      <w:bookmarkEnd w:id="1"/>
      <w:proofErr w:type="gramEnd"/>
    </w:p>
    <w:p w14:paraId="051B40B8" w14:textId="37ECDCFA" w:rsidR="00DE1043" w:rsidRDefault="00DE1043" w:rsidP="00DE1043">
      <w:r>
        <w:t xml:space="preserve">To participate in the lab, you will need to have the following: </w:t>
      </w:r>
    </w:p>
    <w:p w14:paraId="6F4E466D" w14:textId="493AA658" w:rsidR="00ED2ED2" w:rsidRDefault="00ED2ED2" w:rsidP="00ED2ED2">
      <w:pPr>
        <w:pStyle w:val="ListParagraph"/>
        <w:numPr>
          <w:ilvl w:val="0"/>
          <w:numId w:val="3"/>
        </w:numPr>
      </w:pPr>
      <w:r>
        <w:t>Make sure you are in ‘Developer environment’</w:t>
      </w:r>
      <w:r w:rsidR="0048290E">
        <w:t xml:space="preserve">. To check </w:t>
      </w:r>
      <w:r w:rsidR="007B0B45">
        <w:t xml:space="preserve">go to Environment picker on top right corner and check for the environment name </w:t>
      </w:r>
      <w:proofErr w:type="gramStart"/>
      <w:r w:rsidR="007B0B45">
        <w:t>similar to</w:t>
      </w:r>
      <w:proofErr w:type="gramEnd"/>
      <w:r w:rsidR="007B0B45">
        <w:t xml:space="preserve"> the credentials that is assigned to you.</w:t>
      </w:r>
    </w:p>
    <w:p w14:paraId="31D687F4" w14:textId="4A12464D" w:rsidR="000E2ACA" w:rsidRDefault="000E2ACA" w:rsidP="00DE1043">
      <w:pPr>
        <w:pStyle w:val="ListParagraph"/>
        <w:numPr>
          <w:ilvl w:val="0"/>
          <w:numId w:val="3"/>
        </w:numPr>
      </w:pPr>
      <w:r>
        <w:t>Dataverse Accelerator app</w:t>
      </w:r>
    </w:p>
    <w:p w14:paraId="7AE4B309" w14:textId="55D39A62" w:rsidR="00656277" w:rsidRDefault="00656277" w:rsidP="00DE1043">
      <w:pPr>
        <w:pStyle w:val="ListParagraph"/>
        <w:numPr>
          <w:ilvl w:val="0"/>
          <w:numId w:val="3"/>
        </w:numPr>
      </w:pPr>
      <w:r>
        <w:t>A</w:t>
      </w:r>
      <w:r w:rsidR="00A60BD2">
        <w:t>n</w:t>
      </w:r>
      <w:r>
        <w:t xml:space="preserve"> </w:t>
      </w:r>
      <w:r w:rsidR="00A60BD2">
        <w:t>E</w:t>
      </w:r>
      <w:r>
        <w:t>xcel file that provides order data that will be converted into a Dataverse table and app</w:t>
      </w:r>
      <w:r w:rsidR="00A60BD2">
        <w:t xml:space="preserve"> </w:t>
      </w:r>
      <w:r w:rsidR="005C2F26">
        <w:t>(for //Build this is provided for you)</w:t>
      </w:r>
    </w:p>
    <w:p w14:paraId="38B49C21" w14:textId="0B7BC58E" w:rsidR="0048290E" w:rsidRDefault="00EC4DF9" w:rsidP="0048290E">
      <w:pPr>
        <w:pStyle w:val="ListParagraph"/>
        <w:numPr>
          <w:ilvl w:val="0"/>
          <w:numId w:val="3"/>
        </w:numPr>
      </w:pPr>
      <w:r>
        <w:t xml:space="preserve">Dataverse </w:t>
      </w:r>
    </w:p>
    <w:p w14:paraId="61F25351" w14:textId="10853138" w:rsidR="006D5FD4" w:rsidRDefault="0048290E" w:rsidP="006D5FD4">
      <w:r>
        <w:rPr>
          <w:noProof/>
        </w:rPr>
        <w:lastRenderedPageBreak/>
        <w:drawing>
          <wp:inline distT="0" distB="0" distL="0" distR="0" wp14:anchorId="7AFE1682" wp14:editId="2FE4DBAB">
            <wp:extent cx="5943600" cy="1984375"/>
            <wp:effectExtent l="0" t="0" r="0" b="0"/>
            <wp:docPr id="1011519047" name="Picture 10115190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19047" name="Picture 2" descr="A screenshot of a computer&#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984375"/>
                    </a:xfrm>
                    <a:prstGeom prst="rect">
                      <a:avLst/>
                    </a:prstGeom>
                    <a:noFill/>
                    <a:ln>
                      <a:noFill/>
                    </a:ln>
                  </pic:spPr>
                </pic:pic>
              </a:graphicData>
            </a:graphic>
          </wp:inline>
        </w:drawing>
      </w:r>
    </w:p>
    <w:p w14:paraId="202DBD52" w14:textId="77777777" w:rsidR="0048290E" w:rsidRDefault="0048290E" w:rsidP="006D5FD4"/>
    <w:p w14:paraId="199F92EA" w14:textId="17AA5C9D" w:rsidR="00D10037" w:rsidRDefault="00D10037" w:rsidP="00D10037">
      <w:r>
        <w:t xml:space="preserve">Once you login to the </w:t>
      </w:r>
      <w:r w:rsidR="00AA598A">
        <w:t>environment,</w:t>
      </w:r>
      <w:r>
        <w:t xml:space="preserve"> Go to Home&gt;Apps&gt;Dataverse Accelerator </w:t>
      </w:r>
      <w:proofErr w:type="gramStart"/>
      <w:r>
        <w:t>app</w:t>
      </w:r>
      <w:proofErr w:type="gramEnd"/>
    </w:p>
    <w:p w14:paraId="56C49F10" w14:textId="4386EF81" w:rsidR="00AA598A" w:rsidRDefault="00CA41F7" w:rsidP="00D10037">
      <w:r w:rsidRPr="00D10037">
        <w:rPr>
          <w:noProof/>
        </w:rPr>
        <w:drawing>
          <wp:inline distT="0" distB="0" distL="0" distR="0" wp14:anchorId="2A9EFC75" wp14:editId="06593AD3">
            <wp:extent cx="5943600" cy="2784475"/>
            <wp:effectExtent l="0" t="0" r="0" b="0"/>
            <wp:docPr id="1070635742" name="Picture 10706357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35742" name="Picture 1" descr="A screenshot of a computer&#10;&#10;Description automatically generated"/>
                    <pic:cNvPicPr/>
                  </pic:nvPicPr>
                  <pic:blipFill>
                    <a:blip r:embed="rId11"/>
                    <a:stretch>
                      <a:fillRect/>
                    </a:stretch>
                  </pic:blipFill>
                  <pic:spPr>
                    <a:xfrm>
                      <a:off x="0" y="0"/>
                      <a:ext cx="5943600" cy="2784475"/>
                    </a:xfrm>
                    <a:prstGeom prst="rect">
                      <a:avLst/>
                    </a:prstGeom>
                  </pic:spPr>
                </pic:pic>
              </a:graphicData>
            </a:graphic>
          </wp:inline>
        </w:drawing>
      </w:r>
    </w:p>
    <w:p w14:paraId="3193E803" w14:textId="0F5FFC7D" w:rsidR="00CA41F7" w:rsidRDefault="00CA41F7" w:rsidP="00D10037">
      <w:r>
        <w:t xml:space="preserve">Click on the pop-up ‘Power Apps for Makers’ </w:t>
      </w:r>
      <w:r w:rsidR="00002E26" w:rsidRPr="00002E26">
        <w:rPr>
          <w:b/>
          <w:bCs/>
        </w:rPr>
        <w:t>Allow</w:t>
      </w:r>
    </w:p>
    <w:p w14:paraId="1EBF077B" w14:textId="2CDB639A" w:rsidR="00AA598A" w:rsidRDefault="00CA41F7" w:rsidP="00D10037">
      <w:r>
        <w:rPr>
          <w:noProof/>
        </w:rPr>
        <w:lastRenderedPageBreak/>
        <w:drawing>
          <wp:inline distT="0" distB="0" distL="0" distR="0" wp14:anchorId="0E4B2F2C" wp14:editId="045D6EB4">
            <wp:extent cx="5943600" cy="3063875"/>
            <wp:effectExtent l="0" t="0" r="0" b="3175"/>
            <wp:docPr id="490452962" name="Picture 4904529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063875"/>
                    </a:xfrm>
                    <a:prstGeom prst="rect">
                      <a:avLst/>
                    </a:prstGeom>
                    <a:noFill/>
                    <a:ln>
                      <a:noFill/>
                    </a:ln>
                  </pic:spPr>
                </pic:pic>
              </a:graphicData>
            </a:graphic>
          </wp:inline>
        </w:drawing>
      </w:r>
    </w:p>
    <w:p w14:paraId="18862A8C" w14:textId="3B228D3D" w:rsidR="00DE1043" w:rsidRDefault="00DE1043" w:rsidP="008473EA">
      <w:pPr>
        <w:pStyle w:val="Heading2"/>
      </w:pPr>
      <w:bookmarkStart w:id="2" w:name="_Data_setup"/>
      <w:bookmarkStart w:id="3" w:name="_Toc135812815"/>
      <w:bookmarkEnd w:id="2"/>
      <w:r>
        <w:t>Data setup</w:t>
      </w:r>
      <w:bookmarkEnd w:id="3"/>
    </w:p>
    <w:p w14:paraId="1B157E52" w14:textId="77777777" w:rsidR="00DE1043" w:rsidRDefault="00DE1043" w:rsidP="00DE1043">
      <w:r>
        <w:t xml:space="preserve">For the labs in this document and the demos the following </w:t>
      </w:r>
      <w:proofErr w:type="gramStart"/>
      <w:r>
        <w:t>is</w:t>
      </w:r>
      <w:proofErr w:type="gramEnd"/>
      <w:r>
        <w:t xml:space="preserve"> needed:</w:t>
      </w:r>
    </w:p>
    <w:p w14:paraId="61C2D26E" w14:textId="32776FD0" w:rsidR="009A5AE0" w:rsidRDefault="009A5AE0" w:rsidP="008473EA">
      <w:pPr>
        <w:pStyle w:val="Heading3"/>
      </w:pPr>
      <w:bookmarkStart w:id="4" w:name="_Excel"/>
      <w:bookmarkStart w:id="5" w:name="_Toc135812816"/>
      <w:bookmarkEnd w:id="4"/>
      <w:r>
        <w:t>Excel</w:t>
      </w:r>
      <w:bookmarkEnd w:id="5"/>
    </w:p>
    <w:p w14:paraId="18D91A74" w14:textId="2B58C982" w:rsidR="009A5AE0" w:rsidRPr="00DF15FB" w:rsidRDefault="009A5AE0" w:rsidP="009A5AE0">
      <w:pPr>
        <w:rPr>
          <w:u w:val="single"/>
        </w:rPr>
      </w:pPr>
      <w:r>
        <w:t xml:space="preserve">You will use the provided Excel </w:t>
      </w:r>
      <w:proofErr w:type="gramStart"/>
      <w:r>
        <w:t>file,</w:t>
      </w:r>
      <w:proofErr w:type="gramEnd"/>
      <w:r>
        <w:t xml:space="preserve"> </w:t>
      </w:r>
      <w:r w:rsidR="00D9259E">
        <w:t>the file is available</w:t>
      </w:r>
      <w:r>
        <w:t xml:space="preserve"> locally</w:t>
      </w:r>
      <w:r w:rsidR="00D9259E">
        <w:t xml:space="preserve"> in your desktop</w:t>
      </w:r>
      <w:r>
        <w:t xml:space="preserve"> </w:t>
      </w:r>
      <w:r w:rsidR="00265E04" w:rsidRPr="00DF15FB">
        <w:rPr>
          <w:u w:val="single"/>
        </w:rPr>
        <w:t>Build2023-HOL-ContosoSolarPanel.xlsx</w:t>
      </w:r>
      <w:r w:rsidR="00D9259E" w:rsidRPr="00DF15FB">
        <w:rPr>
          <w:rStyle w:val="Hyperlink"/>
        </w:rPr>
        <w:t xml:space="preserve"> </w:t>
      </w:r>
    </w:p>
    <w:p w14:paraId="229BD6E6" w14:textId="068CC734" w:rsidR="00DE1043" w:rsidRDefault="00DE1043" w:rsidP="008473EA">
      <w:pPr>
        <w:pStyle w:val="Heading3"/>
      </w:pPr>
      <w:bookmarkStart w:id="6" w:name="_Toc135812817"/>
      <w:r>
        <w:t>Dataverse</w:t>
      </w:r>
      <w:bookmarkEnd w:id="6"/>
    </w:p>
    <w:p w14:paraId="4F8FF77E" w14:textId="4231E28D" w:rsidR="00DE1043" w:rsidRDefault="009A5AE0" w:rsidP="00DE1043">
      <w:r>
        <w:t xml:space="preserve">You will use the data provided by the Excel </w:t>
      </w:r>
      <w:proofErr w:type="gramStart"/>
      <w:r>
        <w:t>file</w:t>
      </w:r>
      <w:proofErr w:type="gramEnd"/>
    </w:p>
    <w:p w14:paraId="523B9498" w14:textId="3210DC29" w:rsidR="0069333E" w:rsidRPr="0069333E" w:rsidRDefault="0069333E" w:rsidP="0069333E">
      <w:pPr>
        <w:pStyle w:val="Heading1"/>
      </w:pPr>
      <w:bookmarkStart w:id="7" w:name="_Toc135812818"/>
      <w:r>
        <w:t>Lab 1:</w:t>
      </w:r>
      <w:bookmarkEnd w:id="7"/>
      <w:r>
        <w:t xml:space="preserve"> </w:t>
      </w:r>
    </w:p>
    <w:p w14:paraId="3FEBC043" w14:textId="59A5B121" w:rsidR="0069333E" w:rsidRDefault="004A7E6C" w:rsidP="0069333E">
      <w:pPr>
        <w:pStyle w:val="Heading1"/>
      </w:pPr>
      <w:bookmarkStart w:id="8" w:name="_Toc135812819"/>
      <w:r w:rsidRPr="002F7321">
        <w:t>Excel Data to Apps</w:t>
      </w:r>
      <w:bookmarkEnd w:id="8"/>
      <w:r w:rsidR="006F088C">
        <w:t xml:space="preserve"> </w:t>
      </w:r>
    </w:p>
    <w:p w14:paraId="47F281AE" w14:textId="7D197CCE" w:rsidR="008473EA" w:rsidRDefault="008473EA" w:rsidP="004A7E6C">
      <w:r>
        <w:t xml:space="preserve">In this lab you will need your Dataverse </w:t>
      </w:r>
      <w:proofErr w:type="gramStart"/>
      <w:r>
        <w:t>environment</w:t>
      </w:r>
      <w:proofErr w:type="gramEnd"/>
      <w:r>
        <w:t xml:space="preserve"> and the Excel file </w:t>
      </w:r>
      <w:r w:rsidR="002135D0">
        <w:t>provided.</w:t>
      </w:r>
    </w:p>
    <w:p w14:paraId="00D4D051" w14:textId="1050D40B" w:rsidR="002135D0" w:rsidRDefault="002135D0" w:rsidP="002135D0">
      <w:pPr>
        <w:pStyle w:val="Heading2"/>
      </w:pPr>
      <w:bookmarkStart w:id="9" w:name="_Toc135812820"/>
      <w:r>
        <w:t>Scenario</w:t>
      </w:r>
      <w:bookmarkEnd w:id="9"/>
    </w:p>
    <w:p w14:paraId="0A180981" w14:textId="6205C9DB" w:rsidR="00956636" w:rsidRDefault="0E6CC026" w:rsidP="009B7B4E">
      <w:r>
        <w:t xml:space="preserve">Mona is a developer </w:t>
      </w:r>
      <w:proofErr w:type="gramStart"/>
      <w:r>
        <w:t>for</w:t>
      </w:r>
      <w:proofErr w:type="gramEnd"/>
      <w:r>
        <w:t xml:space="preserve"> Contoso Solar Panels and has been asked by her boss to modernize their current installation process using Power Platform. Contoso currently does all their installation scheduling in Excel. </w:t>
      </w:r>
      <w:r w:rsidR="68F4C277">
        <w:t xml:space="preserve">She wants to </w:t>
      </w:r>
      <w:r w:rsidR="2A534F72">
        <w:t>migrate the data into Dataverse and create a canvas app that can be used to handle installation scheduling.</w:t>
      </w:r>
      <w:r w:rsidR="3E7D8AD6">
        <w:t xml:space="preserve"> She sees that </w:t>
      </w:r>
      <w:r w:rsidR="5287DBF0">
        <w:t xml:space="preserve">Power Apps has a new feature that will let her choose her excel file, and using AI it will generate a Dataverse table and an </w:t>
      </w:r>
      <w:proofErr w:type="gramStart"/>
      <w:r w:rsidR="5287DBF0">
        <w:t>app, and</w:t>
      </w:r>
      <w:proofErr w:type="gramEnd"/>
      <w:r w:rsidR="5287DBF0">
        <w:t xml:space="preserve"> complete the migration automatically. </w:t>
      </w:r>
    </w:p>
    <w:p w14:paraId="36FBFCB7" w14:textId="250668B5" w:rsidR="002135D0" w:rsidRDefault="00223B5D" w:rsidP="00956636">
      <w:pPr>
        <w:pStyle w:val="Heading2"/>
      </w:pPr>
      <w:bookmarkStart w:id="10" w:name="_Toc135812821"/>
      <w:r>
        <w:t xml:space="preserve">Import Excel </w:t>
      </w:r>
      <w:r w:rsidR="00956636">
        <w:t xml:space="preserve">to Dataverse and create a Canvas </w:t>
      </w:r>
      <w:proofErr w:type="gramStart"/>
      <w:r w:rsidR="00956636">
        <w:t>app</w:t>
      </w:r>
      <w:bookmarkEnd w:id="10"/>
      <w:proofErr w:type="gramEnd"/>
    </w:p>
    <w:p w14:paraId="65E30C74" w14:textId="158D6E44" w:rsidR="68C8492D" w:rsidRDefault="478D1E45" w:rsidP="37C4E3E6">
      <w:pPr>
        <w:pStyle w:val="ListParagraph"/>
        <w:numPr>
          <w:ilvl w:val="0"/>
          <w:numId w:val="15"/>
        </w:numPr>
      </w:pPr>
      <w:r>
        <w:t>Go to</w:t>
      </w:r>
      <w:r w:rsidR="0CB18E97">
        <w:t xml:space="preserve"> </w:t>
      </w:r>
      <w:hyperlink r:id="rId13" w:history="1">
        <w:r w:rsidR="004E7CA0" w:rsidRPr="0092550C">
          <w:rPr>
            <w:rStyle w:val="Hyperlink"/>
            <w:highlight w:val="yellow"/>
          </w:rPr>
          <w:t>https://make.</w:t>
        </w:r>
        <w:r w:rsidR="00472A70">
          <w:rPr>
            <w:rStyle w:val="Hyperlink"/>
            <w:highlight w:val="yellow"/>
          </w:rPr>
          <w:t>preview.</w:t>
        </w:r>
        <w:r w:rsidR="004E7CA0" w:rsidRPr="0092550C">
          <w:rPr>
            <w:rStyle w:val="Hyperlink"/>
            <w:highlight w:val="yellow"/>
          </w:rPr>
          <w:t>powerapps.com</w:t>
        </w:r>
      </w:hyperlink>
      <w:r w:rsidR="640DA32C">
        <w:t xml:space="preserve"> and </w:t>
      </w:r>
      <w:r w:rsidR="7EDF8E36">
        <w:t xml:space="preserve">use the </w:t>
      </w:r>
      <w:r w:rsidR="00D14F4B">
        <w:t>provided</w:t>
      </w:r>
      <w:r w:rsidR="7EDF8E36">
        <w:t xml:space="preserve"> l</w:t>
      </w:r>
      <w:r w:rsidR="68C8492D">
        <w:t>ogin.</w:t>
      </w:r>
    </w:p>
    <w:p w14:paraId="7C750A43" w14:textId="560E7CCC" w:rsidR="00AD2D1E" w:rsidRDefault="62938C68" w:rsidP="005F0F30">
      <w:pPr>
        <w:pStyle w:val="ListParagraph"/>
        <w:numPr>
          <w:ilvl w:val="0"/>
          <w:numId w:val="15"/>
        </w:numPr>
      </w:pPr>
      <w:r>
        <w:lastRenderedPageBreak/>
        <w:t xml:space="preserve">From the Home page of Makers portal, </w:t>
      </w:r>
      <w:r w:rsidR="0019463E">
        <w:t xml:space="preserve">toggle to turn on </w:t>
      </w:r>
      <w:r w:rsidR="0019463E" w:rsidRPr="0019463E">
        <w:rPr>
          <w:b/>
          <w:bCs/>
        </w:rPr>
        <w:t>Try the new Power Apps</w:t>
      </w:r>
      <w:r w:rsidR="00C7066F">
        <w:t>.</w:t>
      </w:r>
      <w:r w:rsidR="008A4266">
        <w:t xml:space="preserve"> Then, c</w:t>
      </w:r>
      <w:r>
        <w:t>lick on</w:t>
      </w:r>
      <w:r w:rsidR="4900BE45">
        <w:t xml:space="preserve"> </w:t>
      </w:r>
      <w:r w:rsidR="4900BE45" w:rsidRPr="2E121A0A">
        <w:rPr>
          <w:b/>
          <w:bCs/>
        </w:rPr>
        <w:t>Start with Data</w:t>
      </w:r>
      <w:r w:rsidR="4900BE45">
        <w:t xml:space="preserve"> button</w:t>
      </w:r>
      <w:r w:rsidR="17EC7921">
        <w:t>.</w:t>
      </w:r>
      <w:r w:rsidR="008A4266">
        <w:br/>
      </w:r>
      <w:r w:rsidR="008A4266" w:rsidRPr="008A4266">
        <w:rPr>
          <w:noProof/>
        </w:rPr>
        <w:drawing>
          <wp:inline distT="0" distB="0" distL="0" distR="0" wp14:anchorId="04D68C69" wp14:editId="6F3C63CE">
            <wp:extent cx="5943600" cy="3546475"/>
            <wp:effectExtent l="0" t="0" r="0" b="0"/>
            <wp:docPr id="753876729" name="Picture 7538767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76729" name="Picture 1" descr="A screenshot of a computer&#10;&#10;Description automatically generated with medium confidence"/>
                    <pic:cNvPicPr/>
                  </pic:nvPicPr>
                  <pic:blipFill>
                    <a:blip r:embed="rId14"/>
                    <a:stretch>
                      <a:fillRect/>
                    </a:stretch>
                  </pic:blipFill>
                  <pic:spPr>
                    <a:xfrm>
                      <a:off x="0" y="0"/>
                      <a:ext cx="5943600" cy="3546475"/>
                    </a:xfrm>
                    <a:prstGeom prst="rect">
                      <a:avLst/>
                    </a:prstGeom>
                  </pic:spPr>
                </pic:pic>
              </a:graphicData>
            </a:graphic>
          </wp:inline>
        </w:drawing>
      </w:r>
    </w:p>
    <w:p w14:paraId="1E8FBAFA" w14:textId="4DE9C9D8" w:rsidR="005F0F30" w:rsidRDefault="17EC7921" w:rsidP="005F0F30">
      <w:pPr>
        <w:pStyle w:val="ListParagraph"/>
        <w:numPr>
          <w:ilvl w:val="0"/>
          <w:numId w:val="15"/>
        </w:numPr>
      </w:pPr>
      <w:r>
        <w:t xml:space="preserve">Choose </w:t>
      </w:r>
      <w:r w:rsidRPr="2E121A0A">
        <w:rPr>
          <w:b/>
          <w:bCs/>
        </w:rPr>
        <w:t>Upload an Excel file</w:t>
      </w:r>
      <w:r w:rsidR="6CFEE017">
        <w:t xml:space="preserve"> </w:t>
      </w:r>
      <w:r w:rsidR="00C5189C">
        <w:t>on</w:t>
      </w:r>
      <w:r w:rsidR="6CFEE017">
        <w:t xml:space="preserve"> the </w:t>
      </w:r>
      <w:r w:rsidR="00C5189C" w:rsidRPr="00C5189C">
        <w:rPr>
          <w:b/>
          <w:bCs/>
        </w:rPr>
        <w:t>Create an app</w:t>
      </w:r>
      <w:r w:rsidR="3EDB2574">
        <w:t xml:space="preserve"> screen.</w:t>
      </w:r>
    </w:p>
    <w:p w14:paraId="0A12868D" w14:textId="77777777" w:rsidR="00A71025" w:rsidRDefault="00A71025" w:rsidP="00A71025">
      <w:pPr>
        <w:pStyle w:val="ListParagraph"/>
      </w:pPr>
    </w:p>
    <w:p w14:paraId="225D1868" w14:textId="6CA9FE00" w:rsidR="005F0F30" w:rsidRDefault="62938C68" w:rsidP="005F0F30">
      <w:pPr>
        <w:pStyle w:val="ListParagraph"/>
        <w:numPr>
          <w:ilvl w:val="0"/>
          <w:numId w:val="15"/>
        </w:numPr>
      </w:pPr>
      <w:r>
        <w:t xml:space="preserve">Drag and drop the Excel file that you have downloaded </w:t>
      </w:r>
      <w:r w:rsidR="60E6CE79">
        <w:t>from the</w:t>
      </w:r>
      <w:r>
        <w:t xml:space="preserve"> </w:t>
      </w:r>
      <w:hyperlink w:anchor="_Excel">
        <w:r w:rsidRPr="2E121A0A">
          <w:rPr>
            <w:rStyle w:val="Hyperlink"/>
          </w:rPr>
          <w:t>Data Setup: Excel</w:t>
        </w:r>
      </w:hyperlink>
      <w:r>
        <w:t xml:space="preserve"> section</w:t>
      </w:r>
      <w:r w:rsidR="55EBFBA7">
        <w:t xml:space="preserve"> earlier in this document. </w:t>
      </w:r>
    </w:p>
    <w:p w14:paraId="1A7DB78A" w14:textId="7274E0E7" w:rsidR="00B54490" w:rsidRDefault="52094A39" w:rsidP="00B54490">
      <w:pPr>
        <w:pStyle w:val="ListParagraph"/>
        <w:numPr>
          <w:ilvl w:val="1"/>
          <w:numId w:val="15"/>
        </w:numPr>
      </w:pPr>
      <w:r>
        <w:t xml:space="preserve">The preview will show </w:t>
      </w:r>
      <w:r w:rsidR="4893C57B">
        <w:t xml:space="preserve">20 </w:t>
      </w:r>
      <w:r>
        <w:t xml:space="preserve">sample rows from the Excel file and </w:t>
      </w:r>
      <w:r w:rsidR="1AC68290">
        <w:t xml:space="preserve">AI will </w:t>
      </w:r>
      <w:r w:rsidR="00183ABD">
        <w:t>generate</w:t>
      </w:r>
      <w:r>
        <w:t>: Column</w:t>
      </w:r>
      <w:r w:rsidR="417142E2">
        <w:t xml:space="preserve"> data types,</w:t>
      </w:r>
      <w:r>
        <w:t xml:space="preserve"> Table </w:t>
      </w:r>
      <w:r w:rsidR="1D8B1855">
        <w:t>Display N</w:t>
      </w:r>
      <w:r>
        <w:t xml:space="preserve">ame (including the </w:t>
      </w:r>
      <w:r w:rsidR="1D8B1855">
        <w:t>P</w:t>
      </w:r>
      <w:r>
        <w:t xml:space="preserve">lural </w:t>
      </w:r>
      <w:r w:rsidR="1D8B1855">
        <w:t>N</w:t>
      </w:r>
      <w:r>
        <w:t xml:space="preserve">ame and the </w:t>
      </w:r>
      <w:r w:rsidR="1D8B1855">
        <w:t>Schema Name)</w:t>
      </w:r>
      <w:r w:rsidR="417142E2">
        <w:t xml:space="preserve">. </w:t>
      </w:r>
      <w:r w:rsidR="00CD544E">
        <w:t>You</w:t>
      </w:r>
      <w:r w:rsidR="001777E9">
        <w:t xml:space="preserve"> can modify the </w:t>
      </w:r>
      <w:r w:rsidR="00BA38D3">
        <w:t xml:space="preserve">suggested </w:t>
      </w:r>
      <w:r w:rsidR="00CA7283">
        <w:t xml:space="preserve">AI-generated </w:t>
      </w:r>
      <w:r w:rsidR="00942E1D">
        <w:t xml:space="preserve">column data types and table display name </w:t>
      </w:r>
      <w:r w:rsidR="001777E9">
        <w:t>in the preview</w:t>
      </w:r>
      <w:r w:rsidR="417142E2">
        <w:t xml:space="preserve">. </w:t>
      </w:r>
    </w:p>
    <w:p w14:paraId="39EE38EA" w14:textId="1AAAF541" w:rsidR="00564AEA" w:rsidRDefault="00564AEA" w:rsidP="00564AEA">
      <w:pPr>
        <w:pStyle w:val="ListParagraph"/>
      </w:pPr>
      <w:r w:rsidRPr="00564AEA">
        <w:rPr>
          <w:noProof/>
        </w:rPr>
        <w:lastRenderedPageBreak/>
        <w:drawing>
          <wp:inline distT="0" distB="0" distL="0" distR="0" wp14:anchorId="2B8F6F05" wp14:editId="4DF53659">
            <wp:extent cx="5943600" cy="3056890"/>
            <wp:effectExtent l="0" t="0" r="0" b="0"/>
            <wp:docPr id="2072045080" name="Picture 20720450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045080" name="Picture 1" descr="A screenshot of a computer&#10;&#10;Description automatically generated"/>
                    <pic:cNvPicPr/>
                  </pic:nvPicPr>
                  <pic:blipFill>
                    <a:blip r:embed="rId15"/>
                    <a:stretch>
                      <a:fillRect/>
                    </a:stretch>
                  </pic:blipFill>
                  <pic:spPr>
                    <a:xfrm>
                      <a:off x="0" y="0"/>
                      <a:ext cx="5943600" cy="3056890"/>
                    </a:xfrm>
                    <a:prstGeom prst="rect">
                      <a:avLst/>
                    </a:prstGeom>
                  </pic:spPr>
                </pic:pic>
              </a:graphicData>
            </a:graphic>
          </wp:inline>
        </w:drawing>
      </w:r>
    </w:p>
    <w:p w14:paraId="5D281628" w14:textId="67A31F2D" w:rsidR="00564AEA" w:rsidRDefault="00564AEA" w:rsidP="00564AEA">
      <w:pPr>
        <w:pStyle w:val="ListParagraph"/>
      </w:pPr>
    </w:p>
    <w:p w14:paraId="75BD3E14" w14:textId="3C7A0D73" w:rsidR="00564AEA" w:rsidRDefault="00564AEA" w:rsidP="00564AEA">
      <w:pPr>
        <w:pStyle w:val="ListParagraph"/>
      </w:pPr>
      <w:r w:rsidRPr="00564AEA">
        <w:rPr>
          <w:b/>
          <w:bCs/>
        </w:rPr>
        <w:t>TIP</w:t>
      </w:r>
      <w:r>
        <w:t xml:space="preserve">: When Copilot AI is being applied to the preview, the Copilot notification will </w:t>
      </w:r>
      <w:proofErr w:type="gramStart"/>
      <w:r>
        <w:t>show</w:t>
      </w:r>
      <w:proofErr w:type="gramEnd"/>
      <w:r>
        <w:t xml:space="preserve"> on the </w:t>
      </w:r>
      <w:proofErr w:type="gramStart"/>
      <w:r>
        <w:t>left hand</w:t>
      </w:r>
      <w:proofErr w:type="gramEnd"/>
      <w:r>
        <w:t xml:space="preserve"> pane.</w:t>
      </w:r>
    </w:p>
    <w:p w14:paraId="4B33AA05" w14:textId="17A6D16F" w:rsidR="00564AEA" w:rsidRDefault="00564AEA" w:rsidP="00564AEA">
      <w:pPr>
        <w:pStyle w:val="ListParagraph"/>
      </w:pPr>
      <w:r>
        <w:t xml:space="preserve"> </w:t>
      </w:r>
    </w:p>
    <w:p w14:paraId="4D69E7B6" w14:textId="59EDBB60" w:rsidR="005F0F30" w:rsidRDefault="71BA75D5" w:rsidP="0023535F">
      <w:pPr>
        <w:pStyle w:val="ListParagraph"/>
        <w:numPr>
          <w:ilvl w:val="0"/>
          <w:numId w:val="15"/>
        </w:numPr>
      </w:pPr>
      <w:r>
        <w:t xml:space="preserve">Ensure that </w:t>
      </w:r>
      <w:r w:rsidR="7EFE848D" w:rsidRPr="2E121A0A">
        <w:rPr>
          <w:b/>
          <w:bCs/>
        </w:rPr>
        <w:t>Use first row as column headers</w:t>
      </w:r>
      <w:r w:rsidR="7EFE848D">
        <w:t xml:space="preserve"> </w:t>
      </w:r>
      <w:r>
        <w:t>is set to On</w:t>
      </w:r>
      <w:r w:rsidR="480E150F">
        <w:t>,</w:t>
      </w:r>
      <w:r>
        <w:t xml:space="preserve"> </w:t>
      </w:r>
      <w:r w:rsidR="0023535F">
        <w:t xml:space="preserve">to allow the first row to be used as </w:t>
      </w:r>
      <w:r>
        <w:t xml:space="preserve">a header. </w:t>
      </w:r>
      <w:r w:rsidR="0023535F">
        <w:t xml:space="preserve">By default, the feature will detect if there is a header and </w:t>
      </w:r>
      <w:r w:rsidR="00CD544E">
        <w:t xml:space="preserve">will </w:t>
      </w:r>
      <w:r w:rsidR="0023535F">
        <w:t xml:space="preserve">set this setting to On. </w:t>
      </w:r>
      <w:r w:rsidR="0023535F">
        <w:br/>
      </w:r>
      <w:r w:rsidR="00806EA6" w:rsidRPr="00806EA6">
        <w:rPr>
          <w:noProof/>
        </w:rPr>
        <w:drawing>
          <wp:inline distT="0" distB="0" distL="0" distR="0" wp14:anchorId="103A4305" wp14:editId="4F2E43DB">
            <wp:extent cx="5943600" cy="732155"/>
            <wp:effectExtent l="0" t="0" r="0" b="0"/>
            <wp:docPr id="1691101297" name="Picture 1691101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01297" name=""/>
                    <pic:cNvPicPr/>
                  </pic:nvPicPr>
                  <pic:blipFill>
                    <a:blip r:embed="rId16"/>
                    <a:stretch>
                      <a:fillRect/>
                    </a:stretch>
                  </pic:blipFill>
                  <pic:spPr>
                    <a:xfrm>
                      <a:off x="0" y="0"/>
                      <a:ext cx="5943600" cy="732155"/>
                    </a:xfrm>
                    <a:prstGeom prst="rect">
                      <a:avLst/>
                    </a:prstGeom>
                  </pic:spPr>
                </pic:pic>
              </a:graphicData>
            </a:graphic>
          </wp:inline>
        </w:drawing>
      </w:r>
      <w:r w:rsidR="0023535F">
        <w:br/>
      </w:r>
      <w:r w:rsidR="001963AB">
        <w:rPr>
          <w:b/>
        </w:rPr>
        <w:t>TIP</w:t>
      </w:r>
      <w:r w:rsidR="00106E4F" w:rsidRPr="0023535F">
        <w:rPr>
          <w:b/>
        </w:rPr>
        <w:t>:</w:t>
      </w:r>
      <w:r w:rsidR="00106E4F">
        <w:t xml:space="preserve"> </w:t>
      </w:r>
      <w:r w:rsidR="001963AB">
        <w:t>outside of this Lab,</w:t>
      </w:r>
      <w:r w:rsidR="00106E4F">
        <w:t xml:space="preserve"> if your file does not contain any header, you can set </w:t>
      </w:r>
      <w:r w:rsidR="00106E4F" w:rsidRPr="002F0FF2">
        <w:rPr>
          <w:b/>
          <w:bCs/>
        </w:rPr>
        <w:t>Use first row as column headers</w:t>
      </w:r>
      <w:r w:rsidR="00106E4F">
        <w:t xml:space="preserve"> to Off</w:t>
      </w:r>
      <w:r w:rsidR="005C7F32">
        <w:t>,</w:t>
      </w:r>
      <w:r w:rsidR="00106E4F">
        <w:t xml:space="preserve"> and AI will suggest the column names as well. </w:t>
      </w:r>
    </w:p>
    <w:p w14:paraId="093C877F" w14:textId="77777777" w:rsidR="001963AB" w:rsidRDefault="001963AB" w:rsidP="001963AB">
      <w:pPr>
        <w:pStyle w:val="ListParagraph"/>
      </w:pPr>
    </w:p>
    <w:p w14:paraId="5EF5EDB6" w14:textId="3564FBE6" w:rsidR="00B54490" w:rsidRDefault="70FFDF82" w:rsidP="00B54490">
      <w:pPr>
        <w:pStyle w:val="ListParagraph"/>
        <w:numPr>
          <w:ilvl w:val="0"/>
          <w:numId w:val="15"/>
        </w:numPr>
      </w:pPr>
      <w:r>
        <w:t xml:space="preserve">Navigate to the </w:t>
      </w:r>
      <w:r w:rsidRPr="00CD544E">
        <w:rPr>
          <w:i/>
        </w:rPr>
        <w:t>Location Type</w:t>
      </w:r>
      <w:r>
        <w:t xml:space="preserve"> column and click on the </w:t>
      </w:r>
      <w:r w:rsidR="05598A6A">
        <w:t>down</w:t>
      </w:r>
      <w:r>
        <w:t xml:space="preserve"> </w:t>
      </w:r>
      <w:r w:rsidR="00F5762C">
        <w:t>arrow</w:t>
      </w:r>
      <w:r w:rsidR="00CD544E">
        <w:t xml:space="preserve"> </w:t>
      </w:r>
      <w:proofErr w:type="gramStart"/>
      <w:r w:rsidR="00CD544E">
        <w:t>icon</w:t>
      </w:r>
      <w:r w:rsidR="00F5762C">
        <w:t>, and</w:t>
      </w:r>
      <w:proofErr w:type="gramEnd"/>
      <w:r w:rsidR="00F5762C">
        <w:t xml:space="preserve"> click on the </w:t>
      </w:r>
      <w:r w:rsidR="00F5762C" w:rsidRPr="00CD544E">
        <w:rPr>
          <w:b/>
          <w:bCs/>
        </w:rPr>
        <w:t>Edit</w:t>
      </w:r>
      <w:r w:rsidR="239366AA" w:rsidRPr="00CD544E">
        <w:rPr>
          <w:b/>
        </w:rPr>
        <w:t xml:space="preserve"> column</w:t>
      </w:r>
      <w:r>
        <w:t xml:space="preserve">. </w:t>
      </w:r>
      <w:r w:rsidR="00F5762C">
        <w:t xml:space="preserve">Ensure that the </w:t>
      </w:r>
      <w:r w:rsidR="239366AA">
        <w:t xml:space="preserve">column </w:t>
      </w:r>
      <w:r w:rsidR="239366AA" w:rsidRPr="2E121A0A">
        <w:rPr>
          <w:i/>
          <w:iCs/>
        </w:rPr>
        <w:t>Location Type</w:t>
      </w:r>
      <w:r w:rsidR="239366AA">
        <w:t xml:space="preserve"> </w:t>
      </w:r>
      <w:r w:rsidR="00F5762C">
        <w:t xml:space="preserve">is set </w:t>
      </w:r>
      <w:proofErr w:type="gramStart"/>
      <w:r w:rsidR="00F5762C">
        <w:t>to</w:t>
      </w:r>
      <w:r w:rsidR="239366AA">
        <w:t xml:space="preserve"> </w:t>
      </w:r>
      <w:r w:rsidR="239366AA" w:rsidRPr="2E121A0A">
        <w:rPr>
          <w:i/>
          <w:iCs/>
        </w:rPr>
        <w:t>Choice</w:t>
      </w:r>
      <w:proofErr w:type="gramEnd"/>
      <w:r w:rsidR="239366AA">
        <w:t xml:space="preserve"> as the data type.</w:t>
      </w:r>
      <w:r w:rsidR="10270D96">
        <w:t xml:space="preserve"> </w:t>
      </w:r>
      <w:r w:rsidR="05598A6A">
        <w:t xml:space="preserve">In the selection, you will see that only one value “Residence” shown as one choice. When the data is imported, the remaining choice values will be added automatically </w:t>
      </w:r>
      <w:proofErr w:type="gramStart"/>
      <w:r w:rsidR="05598A6A">
        <w:t>per</w:t>
      </w:r>
      <w:proofErr w:type="gramEnd"/>
      <w:r w:rsidR="05598A6A">
        <w:t xml:space="preserve"> what’s available in the dataset. </w:t>
      </w:r>
    </w:p>
    <w:p w14:paraId="134DCDEA" w14:textId="77777777" w:rsidR="00275215" w:rsidRDefault="00275215" w:rsidP="00275215">
      <w:pPr>
        <w:pStyle w:val="ListParagraph"/>
      </w:pPr>
    </w:p>
    <w:p w14:paraId="3C5B3D5C" w14:textId="5AF9EE2F" w:rsidR="00275215" w:rsidRDefault="00275215" w:rsidP="00275215">
      <w:pPr>
        <w:ind w:left="720"/>
      </w:pPr>
      <w:r w:rsidRPr="00275215">
        <w:rPr>
          <w:noProof/>
        </w:rPr>
        <w:lastRenderedPageBreak/>
        <w:drawing>
          <wp:inline distT="0" distB="0" distL="0" distR="0" wp14:anchorId="41337849" wp14:editId="65F8960A">
            <wp:extent cx="5279836" cy="3475892"/>
            <wp:effectExtent l="0" t="0" r="0" b="0"/>
            <wp:docPr id="1152341396" name="Picture 115234139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341396" name="Picture 1" descr="A screenshot of a computer&#10;&#10;Description automatically generated with medium confidence"/>
                    <pic:cNvPicPr/>
                  </pic:nvPicPr>
                  <pic:blipFill>
                    <a:blip r:embed="rId17"/>
                    <a:stretch>
                      <a:fillRect/>
                    </a:stretch>
                  </pic:blipFill>
                  <pic:spPr>
                    <a:xfrm>
                      <a:off x="0" y="0"/>
                      <a:ext cx="5283087" cy="3478032"/>
                    </a:xfrm>
                    <a:prstGeom prst="rect">
                      <a:avLst/>
                    </a:prstGeom>
                  </pic:spPr>
                </pic:pic>
              </a:graphicData>
            </a:graphic>
          </wp:inline>
        </w:drawing>
      </w:r>
    </w:p>
    <w:p w14:paraId="65F10A7A" w14:textId="77777777" w:rsidR="00D35754" w:rsidRDefault="00D35754" w:rsidP="00B54490">
      <w:pPr>
        <w:pStyle w:val="ListParagraph"/>
      </w:pPr>
    </w:p>
    <w:p w14:paraId="1BAD36DC" w14:textId="2F266C5A" w:rsidR="00B54490" w:rsidRDefault="001B1FAE" w:rsidP="00B54490">
      <w:pPr>
        <w:pStyle w:val="ListParagraph"/>
      </w:pPr>
      <w:r>
        <w:rPr>
          <w:b/>
        </w:rPr>
        <w:t>TIP</w:t>
      </w:r>
      <w:r w:rsidR="22872D55" w:rsidRPr="00D14F4B">
        <w:rPr>
          <w:b/>
        </w:rPr>
        <w:t>:</w:t>
      </w:r>
      <w:r w:rsidR="22872D55">
        <w:t xml:space="preserve"> it is possible that AI does not suggest the data type to be </w:t>
      </w:r>
      <w:r w:rsidR="22872D55" w:rsidRPr="1FC15F4E">
        <w:rPr>
          <w:i/>
          <w:iCs/>
        </w:rPr>
        <w:t>Choice</w:t>
      </w:r>
      <w:r w:rsidR="22872D55">
        <w:t xml:space="preserve">. You can set this manually, and Choice of “Residence”, “Business” and “Apartment”. </w:t>
      </w:r>
    </w:p>
    <w:p w14:paraId="7F6AF31F" w14:textId="533A7D03" w:rsidR="00275215" w:rsidRDefault="00275215" w:rsidP="00B54490">
      <w:pPr>
        <w:pStyle w:val="ListParagraph"/>
      </w:pPr>
    </w:p>
    <w:p w14:paraId="0DBFEBA5" w14:textId="77777777" w:rsidR="00D35754" w:rsidRDefault="00D35754" w:rsidP="00D35754">
      <w:pPr>
        <w:pStyle w:val="ListParagraph"/>
      </w:pPr>
    </w:p>
    <w:p w14:paraId="1DF4FA04" w14:textId="1D50FD44" w:rsidR="00B54490" w:rsidRDefault="239366AA" w:rsidP="005F0F30">
      <w:pPr>
        <w:pStyle w:val="ListParagraph"/>
        <w:numPr>
          <w:ilvl w:val="0"/>
          <w:numId w:val="15"/>
        </w:numPr>
      </w:pPr>
      <w:r>
        <w:lastRenderedPageBreak/>
        <w:t xml:space="preserve">Using the pencil icon next to the table name, rename the table to: “Service Order”. </w:t>
      </w:r>
      <w:r w:rsidR="005C32B2">
        <w:br/>
      </w:r>
      <w:r w:rsidR="005C32B2" w:rsidRPr="005C32B2">
        <w:rPr>
          <w:noProof/>
        </w:rPr>
        <w:drawing>
          <wp:inline distT="0" distB="0" distL="0" distR="0" wp14:anchorId="4710CC81" wp14:editId="6A82508B">
            <wp:extent cx="3932261" cy="4275190"/>
            <wp:effectExtent l="0" t="0" r="0" b="0"/>
            <wp:docPr id="1148822553" name="Picture 114882255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22553" name="Picture 1" descr="A screenshot of a computer&#10;&#10;Description automatically generated with medium confidence"/>
                    <pic:cNvPicPr/>
                  </pic:nvPicPr>
                  <pic:blipFill>
                    <a:blip r:embed="rId18"/>
                    <a:stretch>
                      <a:fillRect/>
                    </a:stretch>
                  </pic:blipFill>
                  <pic:spPr>
                    <a:xfrm>
                      <a:off x="0" y="0"/>
                      <a:ext cx="3932261" cy="4275190"/>
                    </a:xfrm>
                    <a:prstGeom prst="rect">
                      <a:avLst/>
                    </a:prstGeom>
                  </pic:spPr>
                </pic:pic>
              </a:graphicData>
            </a:graphic>
          </wp:inline>
        </w:drawing>
      </w:r>
    </w:p>
    <w:p w14:paraId="0D42E91B" w14:textId="77777777" w:rsidR="00A71025" w:rsidRDefault="00A71025" w:rsidP="00A71025">
      <w:pPr>
        <w:pStyle w:val="ListParagraph"/>
      </w:pPr>
    </w:p>
    <w:p w14:paraId="2F049DEC" w14:textId="7FF3A29B" w:rsidR="00B54490" w:rsidRDefault="641D5749" w:rsidP="005F0F30">
      <w:pPr>
        <w:pStyle w:val="ListParagraph"/>
        <w:numPr>
          <w:ilvl w:val="0"/>
          <w:numId w:val="15"/>
        </w:numPr>
      </w:pPr>
      <w:r>
        <w:t xml:space="preserve">Review the </w:t>
      </w:r>
      <w:r w:rsidRPr="2E121A0A">
        <w:rPr>
          <w:b/>
          <w:bCs/>
        </w:rPr>
        <w:t>Row Ownership</w:t>
      </w:r>
      <w:r>
        <w:t xml:space="preserve"> </w:t>
      </w:r>
      <w:r w:rsidR="2CE66D75">
        <w:t xml:space="preserve">from the preview page, </w:t>
      </w:r>
      <w:r>
        <w:t>and make sure that “</w:t>
      </w:r>
      <w:r w:rsidR="0E0E94CB">
        <w:t>Row</w:t>
      </w:r>
      <w:r w:rsidR="3F9CB9B6">
        <w:t xml:space="preserve">s owned by a user or team” </w:t>
      </w:r>
      <w:r w:rsidR="5AC98A1F">
        <w:t>is se</w:t>
      </w:r>
      <w:r w:rsidR="6EBFE2CF">
        <w:t>lected.</w:t>
      </w:r>
      <w:r w:rsidR="007B6682">
        <w:t xml:space="preserve"> </w:t>
      </w:r>
      <w:r w:rsidR="007C385D">
        <w:br/>
      </w:r>
      <w:r w:rsidR="007C385D" w:rsidRPr="007C385D">
        <w:rPr>
          <w:noProof/>
        </w:rPr>
        <w:drawing>
          <wp:inline distT="0" distB="0" distL="0" distR="0" wp14:anchorId="40B2071A" wp14:editId="08C7457E">
            <wp:extent cx="4077053" cy="2781541"/>
            <wp:effectExtent l="0" t="0" r="0" b="0"/>
            <wp:docPr id="238109719" name="Picture 2381097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109719" name="Picture 1" descr="A screenshot of a computer&#10;&#10;Description automatically generated with medium confidence"/>
                    <pic:cNvPicPr/>
                  </pic:nvPicPr>
                  <pic:blipFill>
                    <a:blip r:embed="rId19"/>
                    <a:stretch>
                      <a:fillRect/>
                    </a:stretch>
                  </pic:blipFill>
                  <pic:spPr>
                    <a:xfrm>
                      <a:off x="0" y="0"/>
                      <a:ext cx="4077053" cy="2781541"/>
                    </a:xfrm>
                    <a:prstGeom prst="rect">
                      <a:avLst/>
                    </a:prstGeom>
                  </pic:spPr>
                </pic:pic>
              </a:graphicData>
            </a:graphic>
          </wp:inline>
        </w:drawing>
      </w:r>
    </w:p>
    <w:p w14:paraId="24024C31" w14:textId="77777777" w:rsidR="007C385D" w:rsidRDefault="007C385D" w:rsidP="007C385D">
      <w:pPr>
        <w:pStyle w:val="ListParagraph"/>
      </w:pPr>
    </w:p>
    <w:p w14:paraId="538E0DE5" w14:textId="0CFAABFB" w:rsidR="009B035A" w:rsidRDefault="239AFC49" w:rsidP="001276FD">
      <w:pPr>
        <w:pStyle w:val="ListParagraph"/>
        <w:numPr>
          <w:ilvl w:val="0"/>
          <w:numId w:val="15"/>
        </w:numPr>
      </w:pPr>
      <w:r>
        <w:lastRenderedPageBreak/>
        <w:t xml:space="preserve">Click </w:t>
      </w:r>
      <w:r w:rsidR="0FF9CFF0">
        <w:t xml:space="preserve">the </w:t>
      </w:r>
      <w:r w:rsidRPr="2E121A0A">
        <w:rPr>
          <w:b/>
          <w:bCs/>
        </w:rPr>
        <w:t>Create App</w:t>
      </w:r>
      <w:r w:rsidR="0FF9CFF0">
        <w:t xml:space="preserve"> button </w:t>
      </w:r>
      <w:r w:rsidR="00A71025">
        <w:t xml:space="preserve">on the bottom left corner </w:t>
      </w:r>
      <w:r w:rsidR="0FF9CFF0">
        <w:t xml:space="preserve">to </w:t>
      </w:r>
      <w:r w:rsidR="693BCE0B">
        <w:t>start creating a new table in Dataverse, importing the data from Excel into the new table, and creating a Canvas app.</w:t>
      </w:r>
    </w:p>
    <w:p w14:paraId="6FE18674" w14:textId="77777777" w:rsidR="00A71025" w:rsidRDefault="00A71025" w:rsidP="00A71025">
      <w:pPr>
        <w:pStyle w:val="ListParagraph"/>
      </w:pPr>
    </w:p>
    <w:p w14:paraId="648284FE" w14:textId="4DDB344F" w:rsidR="001276FD" w:rsidRDefault="5F4F8CA5" w:rsidP="001276FD">
      <w:pPr>
        <w:pStyle w:val="ListParagraph"/>
        <w:numPr>
          <w:ilvl w:val="0"/>
          <w:numId w:val="15"/>
        </w:numPr>
      </w:pPr>
      <w:r>
        <w:t xml:space="preserve">Now you </w:t>
      </w:r>
      <w:r w:rsidR="0CFAB5F1">
        <w:t xml:space="preserve">can </w:t>
      </w:r>
      <w:r w:rsidR="65BB3029">
        <w:t xml:space="preserve">review the Canvas App in edit mode and click </w:t>
      </w:r>
      <w:r w:rsidR="65BB3029" w:rsidRPr="2E121A0A">
        <w:rPr>
          <w:b/>
          <w:bCs/>
        </w:rPr>
        <w:t>Play</w:t>
      </w:r>
      <w:r w:rsidR="65BB3029">
        <w:t xml:space="preserve"> to start the app.</w:t>
      </w:r>
      <w:r w:rsidR="003E6C87">
        <w:br/>
      </w:r>
      <w:r w:rsidR="003E6C87" w:rsidRPr="003E6C87">
        <w:rPr>
          <w:noProof/>
        </w:rPr>
        <w:drawing>
          <wp:inline distT="0" distB="0" distL="0" distR="0" wp14:anchorId="6D72AB17" wp14:editId="0D82E441">
            <wp:extent cx="5943600" cy="3544570"/>
            <wp:effectExtent l="0" t="0" r="0" b="0"/>
            <wp:docPr id="1378992354" name="Picture 13789923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92354" name="Picture 1" descr="A screenshot of a computer&#10;&#10;Description automatically generated"/>
                    <pic:cNvPicPr/>
                  </pic:nvPicPr>
                  <pic:blipFill>
                    <a:blip r:embed="rId20"/>
                    <a:stretch>
                      <a:fillRect/>
                    </a:stretch>
                  </pic:blipFill>
                  <pic:spPr>
                    <a:xfrm>
                      <a:off x="0" y="0"/>
                      <a:ext cx="5943600" cy="3544570"/>
                    </a:xfrm>
                    <a:prstGeom prst="rect">
                      <a:avLst/>
                    </a:prstGeom>
                  </pic:spPr>
                </pic:pic>
              </a:graphicData>
            </a:graphic>
          </wp:inline>
        </w:drawing>
      </w:r>
    </w:p>
    <w:p w14:paraId="7FD3A9B2" w14:textId="320ECAC7" w:rsidR="007626F7" w:rsidRDefault="007626F7" w:rsidP="009E17FB">
      <w:pPr>
        <w:pStyle w:val="Heading2"/>
      </w:pPr>
      <w:bookmarkStart w:id="11" w:name="_Toc135812822"/>
      <w:r>
        <w:t>Recap</w:t>
      </w:r>
      <w:bookmarkEnd w:id="11"/>
    </w:p>
    <w:p w14:paraId="3D5D6596" w14:textId="44D9B041" w:rsidR="007626F7" w:rsidRDefault="009A0401" w:rsidP="004A7E6C">
      <w:r>
        <w:t xml:space="preserve">Mona was able to use the Excel to App feature which uses existing Excel </w:t>
      </w:r>
      <w:proofErr w:type="gramStart"/>
      <w:r>
        <w:t>files, and</w:t>
      </w:r>
      <w:proofErr w:type="gramEnd"/>
      <w:r>
        <w:t xml:space="preserve"> processes them using AI to determine the table name and d</w:t>
      </w:r>
      <w:r w:rsidR="00F479A6">
        <w:t>escription, column names</w:t>
      </w:r>
      <w:r w:rsidR="00561D2C">
        <w:t xml:space="preserve"> </w:t>
      </w:r>
      <w:r w:rsidR="00F479A6">
        <w:t xml:space="preserve">(and suggests some if they are not present as a header in the table), data types, and provides an overview of how it looks. After accepting this an App is generated based on this table. </w:t>
      </w:r>
      <w:r w:rsidR="00B32F3D">
        <w:t xml:space="preserve">This can all be done with a simple drop of an excel file and </w:t>
      </w:r>
      <w:proofErr w:type="gramStart"/>
      <w:r w:rsidR="00B32F3D">
        <w:t>a confirmation</w:t>
      </w:r>
      <w:proofErr w:type="gramEnd"/>
      <w:r w:rsidR="00B32F3D">
        <w:t>, no additional effort was needed.</w:t>
      </w:r>
    </w:p>
    <w:p w14:paraId="6159CE9B" w14:textId="1DCF08D9" w:rsidR="00E3392D" w:rsidRDefault="00E3392D" w:rsidP="00E3392D"/>
    <w:p w14:paraId="12639FD4" w14:textId="5667E8B8" w:rsidR="00561D2C" w:rsidRPr="0069333E" w:rsidRDefault="00561D2C" w:rsidP="00561D2C">
      <w:pPr>
        <w:pStyle w:val="Heading1"/>
      </w:pPr>
      <w:bookmarkStart w:id="12" w:name="_Toc135812823"/>
      <w:r>
        <w:t>Lab 2:</w:t>
      </w:r>
      <w:bookmarkEnd w:id="12"/>
      <w:r>
        <w:t xml:space="preserve"> </w:t>
      </w:r>
    </w:p>
    <w:p w14:paraId="12F74B01" w14:textId="66069E72" w:rsidR="00561D2C" w:rsidRDefault="00561D2C" w:rsidP="00561D2C">
      <w:pPr>
        <w:pStyle w:val="Heading1"/>
      </w:pPr>
      <w:bookmarkStart w:id="13" w:name="_Toc135812824"/>
      <w:r>
        <w:t xml:space="preserve">Use </w:t>
      </w:r>
      <w:r w:rsidR="00D90518">
        <w:t>Low code plugins</w:t>
      </w:r>
      <w:r>
        <w:t xml:space="preserve"> to enable </w:t>
      </w:r>
      <w:r w:rsidR="000E36E6">
        <w:t xml:space="preserve">useful </w:t>
      </w:r>
      <w:proofErr w:type="gramStart"/>
      <w:r w:rsidR="000E36E6">
        <w:t>components</w:t>
      </w:r>
      <w:bookmarkEnd w:id="13"/>
      <w:proofErr w:type="gramEnd"/>
      <w:r w:rsidR="00A74D8D">
        <w:t xml:space="preserve"> </w:t>
      </w:r>
    </w:p>
    <w:p w14:paraId="4F2DA296" w14:textId="6DA1E225" w:rsidR="009A0C85" w:rsidRPr="00366EBF" w:rsidRDefault="009A0C85" w:rsidP="009A0C85">
      <w:pPr>
        <w:spacing w:line="360" w:lineRule="auto"/>
        <w:rPr>
          <w:b/>
          <w:bCs/>
        </w:rPr>
      </w:pPr>
      <w:r w:rsidRPr="00366EBF">
        <w:rPr>
          <w:b/>
          <w:bCs/>
        </w:rPr>
        <w:t xml:space="preserve">What </w:t>
      </w:r>
      <w:r>
        <w:rPr>
          <w:b/>
          <w:bCs/>
        </w:rPr>
        <w:t xml:space="preserve">are </w:t>
      </w:r>
      <w:r w:rsidR="00D90518">
        <w:rPr>
          <w:b/>
          <w:bCs/>
        </w:rPr>
        <w:t>Low code plugins</w:t>
      </w:r>
      <w:r>
        <w:rPr>
          <w:b/>
          <w:bCs/>
        </w:rPr>
        <w:t>?</w:t>
      </w:r>
    </w:p>
    <w:p w14:paraId="044C04E0" w14:textId="6674380C" w:rsidR="00517BB8" w:rsidRDefault="00D90518" w:rsidP="00517BB8">
      <w:pPr>
        <w:spacing w:line="360" w:lineRule="auto"/>
      </w:pPr>
      <w:r>
        <w:t>Lowcode plugins</w:t>
      </w:r>
      <w:r w:rsidR="009A0C85">
        <w:t xml:space="preserve"> are reusable, server-side </w:t>
      </w:r>
      <w:proofErr w:type="gramStart"/>
      <w:r w:rsidR="009A0C85">
        <w:t>synchronous (‘</w:t>
      </w:r>
      <w:proofErr w:type="gramEnd"/>
      <w:r w:rsidR="009A0C85">
        <w:t xml:space="preserve">real-time’) business logic workflows that allow you to execute a set of specific commands in Dataverse, called from web services (like the Dataverse connector or the web API). </w:t>
      </w:r>
      <w:r w:rsidR="008C14B4">
        <w:t>They can be</w:t>
      </w:r>
      <w:r w:rsidR="009A0C85">
        <w:t xml:space="preserve"> defined with the Power </w:t>
      </w:r>
      <w:proofErr w:type="spellStart"/>
      <w:r w:rsidR="009A0C85">
        <w:t>Fx</w:t>
      </w:r>
      <w:proofErr w:type="spellEnd"/>
      <w:r w:rsidR="009A0C85">
        <w:t xml:space="preserve"> expression language. They have access to almost all the same functions that are available in canvas apps. </w:t>
      </w:r>
    </w:p>
    <w:p w14:paraId="6C939715" w14:textId="40E2F27E" w:rsidR="00315C4E" w:rsidRPr="00F1365B" w:rsidRDefault="00315C4E" w:rsidP="00315C4E">
      <w:pPr>
        <w:spacing w:line="360" w:lineRule="auto"/>
        <w:rPr>
          <w:b/>
          <w:bCs/>
        </w:rPr>
      </w:pPr>
      <w:r w:rsidRPr="00F1365B">
        <w:rPr>
          <w:b/>
          <w:bCs/>
        </w:rPr>
        <w:lastRenderedPageBreak/>
        <w:t xml:space="preserve">What can </w:t>
      </w:r>
      <w:r w:rsidR="003B3020">
        <w:rPr>
          <w:b/>
          <w:bCs/>
        </w:rPr>
        <w:t xml:space="preserve">low code plugins </w:t>
      </w:r>
      <w:r w:rsidRPr="00F1365B">
        <w:rPr>
          <w:b/>
          <w:bCs/>
        </w:rPr>
        <w:t>do?</w:t>
      </w:r>
    </w:p>
    <w:p w14:paraId="7517F12B" w14:textId="77777777" w:rsidR="00315C4E" w:rsidRDefault="00315C4E" w:rsidP="00315C4E">
      <w:pPr>
        <w:pStyle w:val="ListParagraph"/>
        <w:numPr>
          <w:ilvl w:val="0"/>
          <w:numId w:val="18"/>
        </w:numPr>
        <w:spacing w:line="360" w:lineRule="auto"/>
      </w:pPr>
      <w:r>
        <w:t xml:space="preserve">Perform Dataverse CRUD operations (using Power </w:t>
      </w:r>
      <w:proofErr w:type="spellStart"/>
      <w:r>
        <w:t>Fx</w:t>
      </w:r>
      <w:proofErr w:type="spellEnd"/>
      <w:r>
        <w:t>)</w:t>
      </w:r>
    </w:p>
    <w:p w14:paraId="328BF83B" w14:textId="77777777" w:rsidR="00315C4E" w:rsidRDefault="00315C4E" w:rsidP="00315C4E">
      <w:pPr>
        <w:pStyle w:val="ListParagraph"/>
        <w:numPr>
          <w:ilvl w:val="0"/>
          <w:numId w:val="18"/>
        </w:numPr>
        <w:spacing w:line="360" w:lineRule="auto"/>
      </w:pPr>
      <w:r>
        <w:t xml:space="preserve">Access other tables in the environment: </w:t>
      </w:r>
    </w:p>
    <w:p w14:paraId="3EBEC1C8" w14:textId="77777777" w:rsidR="00315C4E" w:rsidRDefault="00315C4E" w:rsidP="00315C4E">
      <w:pPr>
        <w:pStyle w:val="ListParagraph"/>
        <w:numPr>
          <w:ilvl w:val="1"/>
          <w:numId w:val="18"/>
        </w:numPr>
        <w:spacing w:line="360" w:lineRule="auto"/>
      </w:pPr>
      <w:proofErr w:type="spellStart"/>
      <w:proofErr w:type="gramStart"/>
      <w:r>
        <w:t>LookUp</w:t>
      </w:r>
      <w:proofErr w:type="spellEnd"/>
      <w:r>
        <w:t>( &lt;</w:t>
      </w:r>
      <w:proofErr w:type="spellStart"/>
      <w:proofErr w:type="gramEnd"/>
      <w:r>
        <w:t>TableName</w:t>
      </w:r>
      <w:proofErr w:type="spellEnd"/>
      <w:r>
        <w:t>&gt;, &lt;condition&gt; )</w:t>
      </w:r>
    </w:p>
    <w:p w14:paraId="371CE109" w14:textId="77777777" w:rsidR="00315C4E" w:rsidRDefault="00315C4E" w:rsidP="00315C4E">
      <w:pPr>
        <w:pStyle w:val="ListParagraph"/>
        <w:numPr>
          <w:ilvl w:val="1"/>
          <w:numId w:val="18"/>
        </w:numPr>
        <w:spacing w:line="360" w:lineRule="auto"/>
      </w:pPr>
      <w:proofErr w:type="gramStart"/>
      <w:r>
        <w:t>Patch( &lt;</w:t>
      </w:r>
      <w:proofErr w:type="spellStart"/>
      <w:proofErr w:type="gramEnd"/>
      <w:r>
        <w:t>TableName</w:t>
      </w:r>
      <w:proofErr w:type="spellEnd"/>
      <w:r>
        <w:t>&gt;, &lt;Row&gt;, { &lt;Updates&gt; })</w:t>
      </w:r>
    </w:p>
    <w:p w14:paraId="69F1E5C4" w14:textId="77777777" w:rsidR="00315C4E" w:rsidRDefault="00315C4E" w:rsidP="00315C4E">
      <w:pPr>
        <w:pStyle w:val="ListParagraph"/>
        <w:numPr>
          <w:ilvl w:val="0"/>
          <w:numId w:val="18"/>
        </w:numPr>
        <w:spacing w:line="360" w:lineRule="auto"/>
      </w:pPr>
      <w:r>
        <w:t xml:space="preserve">Instant actions can accept input and output </w:t>
      </w:r>
      <w:proofErr w:type="gramStart"/>
      <w:r>
        <w:t>parameters</w:t>
      </w:r>
      <w:proofErr w:type="gramEnd"/>
    </w:p>
    <w:p w14:paraId="000885B2" w14:textId="4D9D222B" w:rsidR="00315C4E" w:rsidRDefault="00315C4E" w:rsidP="00315C4E">
      <w:pPr>
        <w:pStyle w:val="ListParagraph"/>
        <w:numPr>
          <w:ilvl w:val="0"/>
          <w:numId w:val="18"/>
        </w:numPr>
        <w:spacing w:line="360" w:lineRule="auto"/>
      </w:pPr>
      <w:r>
        <w:t xml:space="preserve">Call other actions (that have been activated, like </w:t>
      </w:r>
      <w:proofErr w:type="spellStart"/>
      <w:r>
        <w:t>SendAppNotification</w:t>
      </w:r>
      <w:proofErr w:type="spellEnd"/>
      <w:r>
        <w:t>)</w:t>
      </w:r>
    </w:p>
    <w:p w14:paraId="47DF11A1" w14:textId="06E54300" w:rsidR="00374FBA" w:rsidRDefault="00AF2203" w:rsidP="00AF2203">
      <w:pPr>
        <w:pStyle w:val="Heading1"/>
      </w:pPr>
      <w:bookmarkStart w:id="14" w:name="_Toc135812825"/>
      <w:r>
        <w:t>Create Reusable User Defined Formulas</w:t>
      </w:r>
      <w:bookmarkEnd w:id="14"/>
    </w:p>
    <w:p w14:paraId="30D07ADC" w14:textId="4FAAF7C1" w:rsidR="00C9180E" w:rsidRDefault="00AF2203" w:rsidP="00AF2203">
      <w:r>
        <w:t>Although this is not related to the Solar panel scenario</w:t>
      </w:r>
      <w:r w:rsidR="00C9180E">
        <w:t xml:space="preserve">, </w:t>
      </w:r>
      <w:r w:rsidR="003766B8">
        <w:t>did you</w:t>
      </w:r>
      <w:r w:rsidR="00C9180E">
        <w:t xml:space="preserve"> know that you can now define UDFs that can be reused across the apps?  Let’s test this out</w:t>
      </w:r>
      <w:r w:rsidR="0075324B">
        <w:t>!!</w:t>
      </w:r>
    </w:p>
    <w:p w14:paraId="02FB4032" w14:textId="75C064B9" w:rsidR="00681A4B" w:rsidRDefault="00681A4B" w:rsidP="00681A4B">
      <w:pPr>
        <w:spacing w:line="360" w:lineRule="auto"/>
      </w:pPr>
      <w:r>
        <w:t>Open Dataverse Accelerator</w:t>
      </w:r>
      <w:r w:rsidR="000E24BD">
        <w:t xml:space="preserve"> app</w:t>
      </w:r>
    </w:p>
    <w:p w14:paraId="7BDA71DC" w14:textId="3B888CFC" w:rsidR="00681A4B" w:rsidRDefault="00681A4B" w:rsidP="00681A4B">
      <w:pPr>
        <w:pStyle w:val="ListParagraph"/>
        <w:numPr>
          <w:ilvl w:val="0"/>
          <w:numId w:val="27"/>
        </w:numPr>
        <w:spacing w:line="360" w:lineRule="auto"/>
      </w:pPr>
      <w:r>
        <w:t xml:space="preserve">In the first card, click “+ New </w:t>
      </w:r>
      <w:r w:rsidR="00A62C54">
        <w:t xml:space="preserve">Instant </w:t>
      </w:r>
      <w:proofErr w:type="gramStart"/>
      <w:r w:rsidR="00A62C54">
        <w:t>plugin</w:t>
      </w:r>
      <w:proofErr w:type="gramEnd"/>
      <w:r>
        <w:t>”</w:t>
      </w:r>
    </w:p>
    <w:p w14:paraId="064F11DE" w14:textId="51F62E6C" w:rsidR="00681A4B" w:rsidRDefault="54C2BC58" w:rsidP="00681A4B">
      <w:pPr>
        <w:spacing w:line="360" w:lineRule="auto"/>
      </w:pPr>
      <w:r>
        <w:rPr>
          <w:noProof/>
        </w:rPr>
        <w:drawing>
          <wp:inline distT="0" distB="0" distL="0" distR="0" wp14:anchorId="6F963EFB" wp14:editId="5BE1F8D0">
            <wp:extent cx="5294586" cy="3490595"/>
            <wp:effectExtent l="0" t="0" r="1905" b="0"/>
            <wp:docPr id="845532621" name="Picture 8455326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553262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94586" cy="3490595"/>
                    </a:xfrm>
                    <a:prstGeom prst="rect">
                      <a:avLst/>
                    </a:prstGeom>
                  </pic:spPr>
                </pic:pic>
              </a:graphicData>
            </a:graphic>
          </wp:inline>
        </w:drawing>
      </w:r>
    </w:p>
    <w:p w14:paraId="226D2F51" w14:textId="59FFFA7D" w:rsidR="00681A4B" w:rsidRDefault="00681A4B" w:rsidP="00681A4B">
      <w:pPr>
        <w:pStyle w:val="ListParagraph"/>
        <w:numPr>
          <w:ilvl w:val="0"/>
          <w:numId w:val="27"/>
        </w:numPr>
        <w:spacing w:line="360" w:lineRule="auto"/>
      </w:pPr>
      <w:r>
        <w:t xml:space="preserve">Provide a name and description of the </w:t>
      </w:r>
      <w:proofErr w:type="gramStart"/>
      <w:r w:rsidR="00A62C54">
        <w:t>plugin</w:t>
      </w:r>
      <w:proofErr w:type="gramEnd"/>
    </w:p>
    <w:p w14:paraId="51BCFCB5" w14:textId="77777777" w:rsidR="00681A4B" w:rsidRDefault="00681A4B" w:rsidP="00681A4B">
      <w:pPr>
        <w:pStyle w:val="ListParagraph"/>
        <w:numPr>
          <w:ilvl w:val="1"/>
          <w:numId w:val="27"/>
        </w:numPr>
        <w:spacing w:line="360" w:lineRule="auto"/>
      </w:pPr>
      <w:r>
        <w:t>Example: Calculate Sum</w:t>
      </w:r>
    </w:p>
    <w:p w14:paraId="5A379421" w14:textId="77777777" w:rsidR="00681A4B" w:rsidRDefault="00681A4B" w:rsidP="00681A4B">
      <w:pPr>
        <w:pStyle w:val="ListParagraph"/>
        <w:numPr>
          <w:ilvl w:val="0"/>
          <w:numId w:val="27"/>
        </w:numPr>
        <w:spacing w:line="360" w:lineRule="auto"/>
      </w:pPr>
      <w:r>
        <w:t xml:space="preserve">Select “Next” to </w:t>
      </w:r>
      <w:proofErr w:type="gramStart"/>
      <w:r>
        <w:t>continue</w:t>
      </w:r>
      <w:proofErr w:type="gramEnd"/>
    </w:p>
    <w:p w14:paraId="213A90CE" w14:textId="77777777" w:rsidR="00681A4B" w:rsidRDefault="00681A4B" w:rsidP="00681A4B">
      <w:pPr>
        <w:pStyle w:val="ListParagraph"/>
        <w:numPr>
          <w:ilvl w:val="0"/>
          <w:numId w:val="27"/>
        </w:numPr>
        <w:spacing w:line="360" w:lineRule="auto"/>
      </w:pPr>
      <w:r>
        <w:t xml:space="preserve">Provide input </w:t>
      </w:r>
      <w:proofErr w:type="gramStart"/>
      <w:r>
        <w:t>parameters</w:t>
      </w:r>
      <w:proofErr w:type="gramEnd"/>
    </w:p>
    <w:p w14:paraId="5ED1E801" w14:textId="77777777" w:rsidR="00681A4B" w:rsidRDefault="00681A4B" w:rsidP="00681A4B">
      <w:pPr>
        <w:pStyle w:val="ListParagraph"/>
        <w:numPr>
          <w:ilvl w:val="1"/>
          <w:numId w:val="27"/>
        </w:numPr>
        <w:spacing w:line="360" w:lineRule="auto"/>
      </w:pPr>
      <w:r>
        <w:lastRenderedPageBreak/>
        <w:t>X (type=Integer)</w:t>
      </w:r>
    </w:p>
    <w:p w14:paraId="35BE5EE8" w14:textId="77777777" w:rsidR="00681A4B" w:rsidRDefault="00681A4B" w:rsidP="00681A4B">
      <w:pPr>
        <w:pStyle w:val="ListParagraph"/>
        <w:numPr>
          <w:ilvl w:val="1"/>
          <w:numId w:val="27"/>
        </w:numPr>
        <w:spacing w:line="360" w:lineRule="auto"/>
      </w:pPr>
      <w:r>
        <w:t>Y (type= Integer)</w:t>
      </w:r>
    </w:p>
    <w:p w14:paraId="634BBD60" w14:textId="77777777" w:rsidR="00681A4B" w:rsidRDefault="00681A4B" w:rsidP="00681A4B">
      <w:pPr>
        <w:pStyle w:val="ListParagraph"/>
        <w:numPr>
          <w:ilvl w:val="0"/>
          <w:numId w:val="27"/>
        </w:numPr>
        <w:spacing w:line="360" w:lineRule="auto"/>
      </w:pPr>
      <w:r>
        <w:t xml:space="preserve">Provide an output </w:t>
      </w:r>
      <w:proofErr w:type="gramStart"/>
      <w:r>
        <w:t>parameter</w:t>
      </w:r>
      <w:proofErr w:type="gramEnd"/>
    </w:p>
    <w:p w14:paraId="6BACF692" w14:textId="406AE4F3" w:rsidR="00681A4B" w:rsidRDefault="00400239" w:rsidP="00681A4B">
      <w:pPr>
        <w:pStyle w:val="ListParagraph"/>
        <w:numPr>
          <w:ilvl w:val="1"/>
          <w:numId w:val="27"/>
        </w:numPr>
        <w:spacing w:line="360" w:lineRule="auto"/>
      </w:pPr>
      <w:r>
        <w:t>Z</w:t>
      </w:r>
      <w:r w:rsidR="00681A4B">
        <w:t xml:space="preserve"> (type= Integer)</w:t>
      </w:r>
    </w:p>
    <w:p w14:paraId="657C320D" w14:textId="77777777" w:rsidR="00681A4B" w:rsidRDefault="00681A4B" w:rsidP="00681A4B">
      <w:pPr>
        <w:pStyle w:val="ListParagraph"/>
        <w:numPr>
          <w:ilvl w:val="0"/>
          <w:numId w:val="27"/>
        </w:numPr>
        <w:spacing w:line="360" w:lineRule="auto"/>
      </w:pPr>
      <w:r>
        <w:t xml:space="preserve">Enter </w:t>
      </w:r>
      <w:proofErr w:type="gramStart"/>
      <w:r>
        <w:t>formula</w:t>
      </w:r>
      <w:proofErr w:type="gramEnd"/>
    </w:p>
    <w:p w14:paraId="68991608" w14:textId="33D14026" w:rsidR="00681A4B" w:rsidRDefault="00681A4B" w:rsidP="00681A4B">
      <w:pPr>
        <w:pStyle w:val="ListParagraph"/>
        <w:numPr>
          <w:ilvl w:val="1"/>
          <w:numId w:val="27"/>
        </w:numPr>
        <w:spacing w:line="360" w:lineRule="auto"/>
      </w:pPr>
      <w:r>
        <w:t>{</w:t>
      </w:r>
      <w:r w:rsidR="00307FA5">
        <w:t>Z</w:t>
      </w:r>
      <w:r>
        <w:t xml:space="preserve">:  X + </w:t>
      </w:r>
      <w:proofErr w:type="gramStart"/>
      <w:r>
        <w:t>Y }</w:t>
      </w:r>
      <w:proofErr w:type="gramEnd"/>
    </w:p>
    <w:p w14:paraId="53EF0DAB" w14:textId="29B26523" w:rsidR="00681A4B" w:rsidRDefault="142F226F" w:rsidP="00681A4B">
      <w:pPr>
        <w:spacing w:line="360" w:lineRule="auto"/>
      </w:pPr>
      <w:r>
        <w:rPr>
          <w:noProof/>
        </w:rPr>
        <w:drawing>
          <wp:inline distT="0" distB="0" distL="0" distR="0" wp14:anchorId="7D2CF0DA" wp14:editId="16685648">
            <wp:extent cx="5943600" cy="3532505"/>
            <wp:effectExtent l="0" t="0" r="0" b="0"/>
            <wp:docPr id="882056739" name="Picture 8820567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205673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532505"/>
                    </a:xfrm>
                    <a:prstGeom prst="rect">
                      <a:avLst/>
                    </a:prstGeom>
                  </pic:spPr>
                </pic:pic>
              </a:graphicData>
            </a:graphic>
          </wp:inline>
        </w:drawing>
      </w:r>
    </w:p>
    <w:p w14:paraId="14EC2E05" w14:textId="01651451" w:rsidR="00681A4B" w:rsidRDefault="0E7EAD80" w:rsidP="00681A4B">
      <w:pPr>
        <w:pStyle w:val="ListParagraph"/>
        <w:numPr>
          <w:ilvl w:val="0"/>
          <w:numId w:val="27"/>
        </w:numPr>
        <w:spacing w:line="360" w:lineRule="auto"/>
      </w:pPr>
      <w:r>
        <w:t>Select “Next” to continue</w:t>
      </w:r>
      <w:r w:rsidR="6A1AB74D">
        <w:t xml:space="preserve">. Click the ‘Test’ </w:t>
      </w:r>
      <w:proofErr w:type="gramStart"/>
      <w:r w:rsidR="6A1AB74D">
        <w:t>button</w:t>
      </w:r>
      <w:proofErr w:type="gramEnd"/>
    </w:p>
    <w:p w14:paraId="4955E7DB" w14:textId="5669908C" w:rsidR="007371D1" w:rsidRDefault="00F86F3E" w:rsidP="007371D1">
      <w:pPr>
        <w:spacing w:line="360" w:lineRule="auto"/>
      </w:pPr>
      <w:r>
        <w:rPr>
          <w:noProof/>
        </w:rPr>
        <w:lastRenderedPageBreak/>
        <w:pict w14:anchorId="1573B041">
          <v:rect id="Rectangle 1730001316" o:spid="_x0000_s1037" style="position:absolute;margin-left:407.25pt;margin-top:210.85pt;width:64.4pt;height:31.8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" filled="f" strokecolor="red" strokeweight="4.5pt"/>
        </w:pict>
      </w:r>
      <w:r w:rsidR="007371D1" w:rsidRPr="007371D1">
        <w:rPr>
          <w:noProof/>
        </w:rPr>
        <w:drawing>
          <wp:inline distT="0" distB="0" distL="0" distR="0" wp14:anchorId="0DA1BB0D" wp14:editId="5913F71B">
            <wp:extent cx="5943600" cy="3016250"/>
            <wp:effectExtent l="0" t="0" r="0" b="0"/>
            <wp:docPr id="1104630655" name="Picture 11046306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630655" name="Picture 1" descr="A screenshot of a computer&#10;&#10;Description automatically generated"/>
                    <pic:cNvPicPr/>
                  </pic:nvPicPr>
                  <pic:blipFill>
                    <a:blip r:embed="rId23"/>
                    <a:stretch>
                      <a:fillRect/>
                    </a:stretch>
                  </pic:blipFill>
                  <pic:spPr>
                    <a:xfrm>
                      <a:off x="0" y="0"/>
                      <a:ext cx="5943600" cy="3016250"/>
                    </a:xfrm>
                    <a:prstGeom prst="rect">
                      <a:avLst/>
                    </a:prstGeom>
                  </pic:spPr>
                </pic:pic>
              </a:graphicData>
            </a:graphic>
          </wp:inline>
        </w:drawing>
      </w:r>
    </w:p>
    <w:p w14:paraId="75AFBD05" w14:textId="036178E0" w:rsidR="00681A4B" w:rsidRDefault="002223F5" w:rsidP="00681A4B">
      <w:pPr>
        <w:pStyle w:val="ListParagraph"/>
        <w:numPr>
          <w:ilvl w:val="0"/>
          <w:numId w:val="27"/>
        </w:numPr>
        <w:spacing w:line="360" w:lineRule="auto"/>
      </w:pPr>
      <w:r>
        <w:t xml:space="preserve">Input values as </w:t>
      </w:r>
      <w:proofErr w:type="gramStart"/>
      <w:r>
        <w:t>shown</w:t>
      </w:r>
      <w:proofErr w:type="gramEnd"/>
    </w:p>
    <w:p w14:paraId="7EE880B7" w14:textId="2D209C71" w:rsidR="002223F5" w:rsidRDefault="00F86F3E" w:rsidP="002223F5">
      <w:pPr>
        <w:spacing w:line="360" w:lineRule="auto"/>
      </w:pPr>
      <w:r>
        <w:rPr>
          <w:noProof/>
        </w:rPr>
        <w:pict w14:anchorId="12799EFD">
          <v:rect id="Rectangle 827191972" o:spid="_x0000_s1036" style="position:absolute;margin-left:42.35pt;margin-top:33.9pt;width:84.95pt;height:33.45pt;z-index:25165824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rryfg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" filled="f" strokecolor="red" strokeweight="1pt"/>
        </w:pict>
      </w:r>
      <w:r>
        <w:rPr>
          <w:noProof/>
        </w:rPr>
        <w:pict w14:anchorId="251B7A72">
          <v:rect id="Rectangle 1880208713" o:spid="_x0000_s1035" style="position:absolute;margin-left:52.3pt;margin-top:242.45pt;width:84.95pt;height:33.45pt;z-index:25165824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" filled="f" strokecolor="red" strokeweight="1pt"/>
        </w:pict>
      </w:r>
      <w:r w:rsidR="002223F5" w:rsidRPr="002223F5">
        <w:rPr>
          <w:noProof/>
        </w:rPr>
        <w:drawing>
          <wp:inline distT="0" distB="0" distL="0" distR="0" wp14:anchorId="179EE03D" wp14:editId="3C31A4F4">
            <wp:extent cx="5943600" cy="3424555"/>
            <wp:effectExtent l="0" t="0" r="0" b="4445"/>
            <wp:docPr id="1964198890" name="Picture 19641988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98890" name="Picture 1" descr="A screenshot of a computer&#10;&#10;Description automatically generated"/>
                    <pic:cNvPicPr/>
                  </pic:nvPicPr>
                  <pic:blipFill>
                    <a:blip r:embed="rId24"/>
                    <a:stretch>
                      <a:fillRect/>
                    </a:stretch>
                  </pic:blipFill>
                  <pic:spPr>
                    <a:xfrm>
                      <a:off x="0" y="0"/>
                      <a:ext cx="5943600" cy="3424555"/>
                    </a:xfrm>
                    <a:prstGeom prst="rect">
                      <a:avLst/>
                    </a:prstGeom>
                  </pic:spPr>
                </pic:pic>
              </a:graphicData>
            </a:graphic>
          </wp:inline>
        </w:drawing>
      </w:r>
    </w:p>
    <w:p w14:paraId="75A7EC73" w14:textId="632320DC" w:rsidR="00EC0063" w:rsidRDefault="00EC0063" w:rsidP="002223F5">
      <w:pPr>
        <w:spacing w:line="360" w:lineRule="auto"/>
      </w:pPr>
      <w:r>
        <w:t>9.Click ‘Run’</w:t>
      </w:r>
      <w:r w:rsidR="003F7E7B">
        <w:t>, you will see ‘Success’ Response and that means the formula is successfully generated</w:t>
      </w:r>
    </w:p>
    <w:p w14:paraId="6F7E9B30" w14:textId="6C107DE5" w:rsidR="003F7E7B" w:rsidRDefault="003F7E7B" w:rsidP="002223F5">
      <w:pPr>
        <w:spacing w:line="360" w:lineRule="auto"/>
      </w:pPr>
      <w:r>
        <w:t xml:space="preserve">10. Click on ‘Integrate’ </w:t>
      </w:r>
      <w:proofErr w:type="gramStart"/>
      <w:r>
        <w:t>tab</w:t>
      </w:r>
      <w:r w:rsidR="004955EC">
        <w:t xml:space="preserve"> ,</w:t>
      </w:r>
      <w:proofErr w:type="gramEnd"/>
      <w:r w:rsidR="004955EC">
        <w:t xml:space="preserve"> copy the formula </w:t>
      </w:r>
      <w:r w:rsidR="004D2BC1">
        <w:t>, we need to paste this inside the Canvas app.</w:t>
      </w:r>
    </w:p>
    <w:p w14:paraId="451172F0" w14:textId="7B6F9C95" w:rsidR="004955EC" w:rsidRDefault="417B19F5" w:rsidP="002223F5">
      <w:pPr>
        <w:spacing w:line="360" w:lineRule="auto"/>
      </w:pPr>
      <w:r>
        <w:rPr>
          <w:noProof/>
        </w:rPr>
        <w:lastRenderedPageBreak/>
        <w:drawing>
          <wp:inline distT="0" distB="0" distL="0" distR="0" wp14:anchorId="03D6FC37" wp14:editId="43B44DCE">
            <wp:extent cx="5943600" cy="3000375"/>
            <wp:effectExtent l="0" t="0" r="0" b="9525"/>
            <wp:docPr id="2024261631" name="Picture 20242616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426163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000375"/>
                    </a:xfrm>
                    <a:prstGeom prst="rect">
                      <a:avLst/>
                    </a:prstGeom>
                  </pic:spPr>
                </pic:pic>
              </a:graphicData>
            </a:graphic>
          </wp:inline>
        </w:drawing>
      </w:r>
    </w:p>
    <w:p w14:paraId="1E6EF85B" w14:textId="1749BE28" w:rsidR="00681A4B" w:rsidRDefault="0004253B" w:rsidP="0004253B">
      <w:r>
        <w:t xml:space="preserve">Now let’s test the instant plugin that performs mathematical </w:t>
      </w:r>
      <w:r w:rsidR="00460B29">
        <w:t>calculations.</w:t>
      </w:r>
    </w:p>
    <w:p w14:paraId="362AE203" w14:textId="1F878DDF" w:rsidR="00EF3F78" w:rsidRDefault="00EF3F78" w:rsidP="0004253B">
      <w:r>
        <w:t xml:space="preserve">Note- In order to call these plugins as Dataverse actions, you need to enable the settings </w:t>
      </w:r>
      <w:r w:rsidR="001A3BB8">
        <w:t xml:space="preserve">under Canvas app by following the steps here </w:t>
      </w:r>
      <w:hyperlink r:id="rId26" w:history="1">
        <w:r w:rsidR="00130141">
          <w:rPr>
            <w:rStyle w:val="Hyperlink"/>
          </w:rPr>
          <w:t>Connect to Microsoft Dataverse - Power Apps | Microsoft Learn</w:t>
        </w:r>
      </w:hyperlink>
    </w:p>
    <w:p w14:paraId="5C430011" w14:textId="0310B0D1" w:rsidR="0004253B" w:rsidRDefault="00460B29" w:rsidP="0004253B">
      <w:r>
        <w:t>1</w:t>
      </w:r>
      <w:r w:rsidR="0004253B">
        <w:t>1.Create a canvas app with the following layout</w:t>
      </w:r>
      <w:r w:rsidR="00545410">
        <w:t xml:space="preserve">. You can also refer the steps </w:t>
      </w:r>
      <w:r w:rsidR="005E6429">
        <w:t xml:space="preserve">by following the instructions here </w:t>
      </w:r>
      <w:hyperlink r:id="rId27" w:anchor="open-a-blank-app" w:history="1">
        <w:r w:rsidR="005E6429">
          <w:rPr>
            <w:rStyle w:val="Hyperlink"/>
          </w:rPr>
          <w:t>Create a canvas app from scratch using Microsoft Dataverse - Power Apps | Microsoft Learn</w:t>
        </w:r>
      </w:hyperlink>
    </w:p>
    <w:p w14:paraId="415EFD33" w14:textId="56B06C6C" w:rsidR="0004253B" w:rsidRDefault="6D9CBBD4" w:rsidP="0004253B">
      <w:r>
        <w:rPr>
          <w:noProof/>
        </w:rPr>
        <w:drawing>
          <wp:inline distT="0" distB="0" distL="0" distR="0" wp14:anchorId="62BDEA6F" wp14:editId="6FD5EFAD">
            <wp:extent cx="5943600" cy="2993390"/>
            <wp:effectExtent l="0" t="0" r="0" b="0"/>
            <wp:docPr id="1835475322" name="Picture 18354753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4753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993390"/>
                    </a:xfrm>
                    <a:prstGeom prst="rect">
                      <a:avLst/>
                    </a:prstGeom>
                  </pic:spPr>
                </pic:pic>
              </a:graphicData>
            </a:graphic>
          </wp:inline>
        </w:drawing>
      </w:r>
    </w:p>
    <w:p w14:paraId="17217F17" w14:textId="2C84413D" w:rsidR="00675CF4" w:rsidRDefault="003030C0" w:rsidP="0004253B">
      <w:r>
        <w:t>Add 2 text in</w:t>
      </w:r>
      <w:r w:rsidR="00405B9E">
        <w:t>put controls – 1 button control and 1 label.</w:t>
      </w:r>
      <w:r w:rsidR="001106D7">
        <w:t xml:space="preserve"> Change the </w:t>
      </w:r>
      <w:r w:rsidR="001106D7" w:rsidRPr="00780A61">
        <w:rPr>
          <w:b/>
          <w:bCs/>
        </w:rPr>
        <w:t>format</w:t>
      </w:r>
      <w:r w:rsidR="00E734B8" w:rsidRPr="00780A61">
        <w:rPr>
          <w:b/>
          <w:bCs/>
        </w:rPr>
        <w:t xml:space="preserve"> </w:t>
      </w:r>
      <w:proofErr w:type="gramStart"/>
      <w:r w:rsidR="00E734B8">
        <w:t>property</w:t>
      </w:r>
      <w:r w:rsidR="001106D7">
        <w:t xml:space="preserve"> </w:t>
      </w:r>
      <w:r w:rsidR="004C2982">
        <w:t xml:space="preserve"> </w:t>
      </w:r>
      <w:r w:rsidR="00C23343">
        <w:t>of</w:t>
      </w:r>
      <w:proofErr w:type="gramEnd"/>
      <w:r w:rsidR="00C23343">
        <w:t xml:space="preserve"> the i</w:t>
      </w:r>
      <w:r w:rsidR="001106D7">
        <w:t xml:space="preserve">nput controls to </w:t>
      </w:r>
      <w:r w:rsidR="001106D7" w:rsidRPr="00780A61">
        <w:rPr>
          <w:b/>
          <w:bCs/>
        </w:rPr>
        <w:t>number</w:t>
      </w:r>
      <w:r w:rsidR="004C2982">
        <w:rPr>
          <w:b/>
          <w:bCs/>
        </w:rPr>
        <w:t xml:space="preserve"> </w:t>
      </w:r>
      <w:r w:rsidR="004C2982" w:rsidRPr="004C2982">
        <w:t>in the</w:t>
      </w:r>
      <w:r w:rsidR="004C2982">
        <w:t xml:space="preserve"> ‘Properties’ tab</w:t>
      </w:r>
    </w:p>
    <w:p w14:paraId="465F00F5" w14:textId="1F475DC7" w:rsidR="001C021A" w:rsidRDefault="001C021A" w:rsidP="0004253B">
      <w:r>
        <w:rPr>
          <w:noProof/>
        </w:rPr>
        <w:lastRenderedPageBreak/>
        <w:drawing>
          <wp:inline distT="0" distB="0" distL="0" distR="0" wp14:anchorId="31D3C81E" wp14:editId="55D674B0">
            <wp:extent cx="3467100" cy="1000125"/>
            <wp:effectExtent l="0" t="0" r="0" b="9525"/>
            <wp:docPr id="354212481" name="Picture 3542124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67100" cy="1000125"/>
                    </a:xfrm>
                    <a:prstGeom prst="rect">
                      <a:avLst/>
                    </a:prstGeom>
                    <a:noFill/>
                    <a:ln>
                      <a:noFill/>
                    </a:ln>
                  </pic:spPr>
                </pic:pic>
              </a:graphicData>
            </a:graphic>
          </wp:inline>
        </w:drawing>
      </w:r>
    </w:p>
    <w:p w14:paraId="2C17570D" w14:textId="77777777" w:rsidR="00E96BAC" w:rsidRPr="00E96BAC" w:rsidRDefault="00E96BAC" w:rsidP="00E96BAC">
      <w:pPr>
        <w:shd w:val="clear" w:color="auto" w:fill="FFFFFE"/>
        <w:spacing w:after="0" w:line="285" w:lineRule="atLeast"/>
        <w:rPr>
          <w:rFonts w:ascii="Consolas" w:eastAsia="Times New Roman" w:hAnsi="Consolas" w:cs="Times New Roman"/>
          <w:color w:val="000000"/>
          <w:kern w:val="0"/>
          <w:sz w:val="21"/>
          <w:szCs w:val="21"/>
          <w14:ligatures w14:val="none"/>
        </w:rPr>
      </w:pPr>
      <w:proofErr w:type="gramStart"/>
      <w:r w:rsidRPr="00E96BAC">
        <w:rPr>
          <w:rFonts w:ascii="Consolas" w:eastAsia="Times New Roman" w:hAnsi="Consolas" w:cs="Times New Roman"/>
          <w:color w:val="000000"/>
          <w:kern w:val="0"/>
          <w:sz w:val="21"/>
          <w:szCs w:val="21"/>
          <w14:ligatures w14:val="none"/>
        </w:rPr>
        <w:t>In order to</w:t>
      </w:r>
      <w:proofErr w:type="gramEnd"/>
      <w:r w:rsidRPr="00E96BAC">
        <w:rPr>
          <w:rFonts w:ascii="Consolas" w:eastAsia="Times New Roman" w:hAnsi="Consolas" w:cs="Times New Roman"/>
          <w:color w:val="000000"/>
          <w:kern w:val="0"/>
          <w:sz w:val="21"/>
          <w:szCs w:val="21"/>
          <w14:ligatures w14:val="none"/>
        </w:rPr>
        <w:t xml:space="preserve"> call these plugins as Dataverse actions, you need to enable the settings under Canvas app by following the steps, you will need to open your canvas app for editing and navigate to Settings &gt; Upcoming features &gt; Experimental &gt; Enable access to Microsoft Dataverse actions and set the toggle to On</w:t>
      </w:r>
    </w:p>
    <w:p w14:paraId="167348FE" w14:textId="6CA97D97" w:rsidR="00E96BAC" w:rsidRDefault="00391038" w:rsidP="00E96BAC">
      <w:pPr>
        <w:shd w:val="clear" w:color="auto" w:fill="FFFFFE"/>
        <w:spacing w:after="0" w:line="285" w:lineRule="atLeast"/>
        <w:rPr>
          <w:rFonts w:ascii="Consolas" w:eastAsia="Times New Roman" w:hAnsi="Consolas" w:cs="Times New Roman"/>
          <w:color w:val="000000"/>
          <w:kern w:val="0"/>
          <w:sz w:val="21"/>
          <w:szCs w:val="21"/>
          <w14:ligatures w14:val="none"/>
        </w:rPr>
      </w:pPr>
      <w:hyperlink r:id="rId30" w:history="1">
        <w:r w:rsidRPr="00E96BAC">
          <w:rPr>
            <w:rStyle w:val="Hyperlink"/>
            <w:rFonts w:ascii="Consolas" w:eastAsia="Times New Roman" w:hAnsi="Consolas" w:cs="Times New Roman"/>
            <w:kern w:val="0"/>
            <w:sz w:val="21"/>
            <w:szCs w:val="21"/>
            <w14:ligatures w14:val="none"/>
          </w:rPr>
          <w:t>https://learn.microsoft.com/en-us/power-apps/maker/canvas-apps/connections/connection-common-data-service</w:t>
        </w:r>
      </w:hyperlink>
    </w:p>
    <w:p w14:paraId="11CC4FC2" w14:textId="77777777" w:rsidR="00391038" w:rsidRPr="00E96BAC" w:rsidRDefault="00391038" w:rsidP="00E96BAC">
      <w:pPr>
        <w:shd w:val="clear" w:color="auto" w:fill="FFFFFE"/>
        <w:spacing w:after="0" w:line="285" w:lineRule="atLeast"/>
        <w:rPr>
          <w:rFonts w:ascii="Consolas" w:eastAsia="Times New Roman" w:hAnsi="Consolas" w:cs="Times New Roman"/>
          <w:color w:val="000000"/>
          <w:kern w:val="0"/>
          <w:sz w:val="21"/>
          <w:szCs w:val="21"/>
          <w14:ligatures w14:val="none"/>
        </w:rPr>
      </w:pPr>
    </w:p>
    <w:p w14:paraId="44D87FA2" w14:textId="77777777" w:rsidR="00E96BAC" w:rsidRDefault="00E96BAC" w:rsidP="0004253B"/>
    <w:p w14:paraId="7DD0DFEE" w14:textId="1EADA49F" w:rsidR="00675CF4" w:rsidRDefault="00764AA4" w:rsidP="0004253B">
      <w:r>
        <w:t>2.</w:t>
      </w:r>
      <w:r w:rsidR="00AF610D">
        <w:t xml:space="preserve">Under data, </w:t>
      </w:r>
      <w:r w:rsidR="00064DC7">
        <w:t>add ‘Environment’ as the data source</w:t>
      </w:r>
    </w:p>
    <w:p w14:paraId="0B2FFDE9" w14:textId="71C9919F" w:rsidR="00064DC7" w:rsidRDefault="00936D7C" w:rsidP="0004253B">
      <w:r w:rsidRPr="00936D7C">
        <w:rPr>
          <w:noProof/>
        </w:rPr>
        <w:drawing>
          <wp:inline distT="0" distB="0" distL="0" distR="0" wp14:anchorId="5CE46A09" wp14:editId="402FDAA4">
            <wp:extent cx="5943600" cy="3025140"/>
            <wp:effectExtent l="0" t="0" r="0" b="3810"/>
            <wp:docPr id="2118254697" name="Picture 21182546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54697" name="Picture 1" descr="A screenshot of a computer&#10;&#10;Description automatically generated"/>
                    <pic:cNvPicPr/>
                  </pic:nvPicPr>
                  <pic:blipFill>
                    <a:blip r:embed="rId31"/>
                    <a:stretch>
                      <a:fillRect/>
                    </a:stretch>
                  </pic:blipFill>
                  <pic:spPr>
                    <a:xfrm>
                      <a:off x="0" y="0"/>
                      <a:ext cx="5943600" cy="3025140"/>
                    </a:xfrm>
                    <a:prstGeom prst="rect">
                      <a:avLst/>
                    </a:prstGeom>
                  </pic:spPr>
                </pic:pic>
              </a:graphicData>
            </a:graphic>
          </wp:inline>
        </w:drawing>
      </w:r>
    </w:p>
    <w:p w14:paraId="1174468E" w14:textId="199534D6" w:rsidR="00936D7C" w:rsidRDefault="00936D7C" w:rsidP="0004253B">
      <w:r>
        <w:t>3.</w:t>
      </w:r>
      <w:r w:rsidR="004D2BC1">
        <w:t>Paste</w:t>
      </w:r>
      <w:r>
        <w:t xml:space="preserve"> the formula you generated from Accelerator </w:t>
      </w:r>
      <w:r w:rsidR="000F66EF">
        <w:t>here</w:t>
      </w:r>
    </w:p>
    <w:p w14:paraId="2C95F32F" w14:textId="77777777" w:rsidR="000F66EF" w:rsidRDefault="000F66EF" w:rsidP="0004253B"/>
    <w:p w14:paraId="7C8C38A6" w14:textId="5368AAF5" w:rsidR="00B54EFF" w:rsidRDefault="00F86F3E" w:rsidP="0004253B">
      <w:r>
        <w:rPr>
          <w:noProof/>
        </w:rPr>
        <w:lastRenderedPageBreak/>
        <w:pict w14:anchorId="6867F8E8">
          <v:rect id="Rectangle 1179692948" o:spid="_x0000_s1034" style="position:absolute;margin-left:345.4pt;margin-top:122.65pt;width:123.2pt;height:55.1pt;z-index:2516582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" filled="f" strokecolor="red" strokeweight="4.5pt"/>
        </w:pict>
      </w:r>
      <w:r w:rsidR="00B54EFF" w:rsidRPr="00B54EFF">
        <w:rPr>
          <w:noProof/>
        </w:rPr>
        <w:drawing>
          <wp:inline distT="0" distB="0" distL="0" distR="0" wp14:anchorId="3FBA485E" wp14:editId="17EABBF8">
            <wp:extent cx="5943600" cy="2856865"/>
            <wp:effectExtent l="0" t="0" r="0" b="635"/>
            <wp:docPr id="1939395112" name="Picture 1939395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95112" name="Picture 1" descr="A screenshot of a computer&#10;&#10;Description automatically generated"/>
                    <pic:cNvPicPr/>
                  </pic:nvPicPr>
                  <pic:blipFill>
                    <a:blip r:embed="rId32"/>
                    <a:stretch>
                      <a:fillRect/>
                    </a:stretch>
                  </pic:blipFill>
                  <pic:spPr>
                    <a:xfrm>
                      <a:off x="0" y="0"/>
                      <a:ext cx="5943600" cy="2856865"/>
                    </a:xfrm>
                    <a:prstGeom prst="rect">
                      <a:avLst/>
                    </a:prstGeom>
                  </pic:spPr>
                </pic:pic>
              </a:graphicData>
            </a:graphic>
          </wp:inline>
        </w:drawing>
      </w:r>
    </w:p>
    <w:p w14:paraId="2E02EB71" w14:textId="21F7D0D4" w:rsidR="00B54EFF" w:rsidRDefault="000F7F11" w:rsidP="0004253B">
      <w:r>
        <w:t>The formula will be as follows:</w:t>
      </w:r>
    </w:p>
    <w:p w14:paraId="69A7C429" w14:textId="77777777" w:rsidR="00B55C87" w:rsidRDefault="00B55C87" w:rsidP="00B55C87">
      <w:proofErr w:type="gramStart"/>
      <w:r>
        <w:t>Set(</w:t>
      </w:r>
      <w:proofErr w:type="gramEnd"/>
    </w:p>
    <w:p w14:paraId="641D42C4" w14:textId="77777777" w:rsidR="00B55C87" w:rsidRDefault="00B55C87" w:rsidP="00B55C87">
      <w:r>
        <w:t xml:space="preserve">    Result,</w:t>
      </w:r>
    </w:p>
    <w:p w14:paraId="51974C4B" w14:textId="77777777" w:rsidR="00B55C87" w:rsidRDefault="00B55C87" w:rsidP="00B55C87">
      <w:r>
        <w:t xml:space="preserve">    Environment.cr8b8_</w:t>
      </w:r>
      <w:proofErr w:type="gramStart"/>
      <w:r>
        <w:t>CalculateSum(</w:t>
      </w:r>
      <w:proofErr w:type="gramEnd"/>
    </w:p>
    <w:p w14:paraId="3456B316" w14:textId="77777777" w:rsidR="00B55C87" w:rsidRDefault="00B55C87" w:rsidP="00B55C87">
      <w:r>
        <w:t xml:space="preserve">        {</w:t>
      </w:r>
    </w:p>
    <w:p w14:paraId="7D2124A9" w14:textId="7CFF67FC" w:rsidR="00B55C87" w:rsidRDefault="00B55C87" w:rsidP="00B55C87">
      <w:r>
        <w:t xml:space="preserve">            X: Text</w:t>
      </w:r>
      <w:r w:rsidR="00FE3E65">
        <w:t>input1</w:t>
      </w:r>
      <w:r w:rsidR="00C61149">
        <w:t>.text</w:t>
      </w:r>
      <w:r>
        <w:t>,</w:t>
      </w:r>
    </w:p>
    <w:p w14:paraId="7B886725" w14:textId="1181348A" w:rsidR="00B55C87" w:rsidRDefault="00B55C87" w:rsidP="00B55C87">
      <w:r>
        <w:t xml:space="preserve">            Y: Text</w:t>
      </w:r>
      <w:r w:rsidR="00FE3E65">
        <w:t>input2</w:t>
      </w:r>
      <w:r w:rsidR="00C61149">
        <w:t>.text</w:t>
      </w:r>
    </w:p>
    <w:p w14:paraId="3AE9EB1B" w14:textId="77777777" w:rsidR="00B55C87" w:rsidRDefault="00B55C87" w:rsidP="00B55C87">
      <w:r>
        <w:t xml:space="preserve">        }</w:t>
      </w:r>
    </w:p>
    <w:p w14:paraId="3AED3D9B" w14:textId="77777777" w:rsidR="00B55C87" w:rsidRDefault="00B55C87" w:rsidP="00B55C87">
      <w:r>
        <w:t xml:space="preserve">    )</w:t>
      </w:r>
    </w:p>
    <w:p w14:paraId="6611063C" w14:textId="3A613222" w:rsidR="000F7F11" w:rsidRDefault="00B55C87" w:rsidP="00B55C87">
      <w:r>
        <w:t>);</w:t>
      </w:r>
    </w:p>
    <w:p w14:paraId="7AD6A5E3" w14:textId="77777777" w:rsidR="00B54EFF" w:rsidRDefault="00B54EFF" w:rsidP="0004253B"/>
    <w:p w14:paraId="39BC1F1B" w14:textId="5855A361" w:rsidR="00184694" w:rsidRDefault="00184694" w:rsidP="00AF2203">
      <w:r>
        <w:t xml:space="preserve">4.Change the text value of the label to </w:t>
      </w:r>
      <w:r w:rsidR="00315536">
        <w:t xml:space="preserve">reference </w:t>
      </w:r>
      <w:proofErr w:type="spellStart"/>
      <w:r w:rsidR="006816A7">
        <w:rPr>
          <w:b/>
          <w:bCs/>
        </w:rPr>
        <w:t>Results.Z</w:t>
      </w:r>
      <w:proofErr w:type="spellEnd"/>
    </w:p>
    <w:p w14:paraId="6DFFC65D" w14:textId="7070FD8E" w:rsidR="00E81BEE" w:rsidRDefault="00E81BEE" w:rsidP="00AF2203">
      <w:r>
        <w:lastRenderedPageBreak/>
        <w:t xml:space="preserve">4.Now run the app and you have your own personal calculator ready </w:t>
      </w:r>
      <w:r w:rsidR="35D5E3FA">
        <w:rPr>
          <w:noProof/>
        </w:rPr>
        <w:drawing>
          <wp:inline distT="0" distB="0" distL="0" distR="0" wp14:anchorId="17ACF4D3" wp14:editId="0DAD366C">
            <wp:extent cx="5943600" cy="2193131"/>
            <wp:effectExtent l="0" t="0" r="0" b="0"/>
            <wp:docPr id="316362677" name="Picture 3163626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36267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193131"/>
                    </a:xfrm>
                    <a:prstGeom prst="rect">
                      <a:avLst/>
                    </a:prstGeom>
                  </pic:spPr>
                </pic:pic>
              </a:graphicData>
            </a:graphic>
          </wp:inline>
        </w:drawing>
      </w:r>
    </w:p>
    <w:p w14:paraId="3E23216E" w14:textId="35FDB43D" w:rsidR="00436F8F" w:rsidRDefault="00436F8F" w:rsidP="00AF2203">
      <w:r>
        <w:t xml:space="preserve">Try another </w:t>
      </w:r>
      <w:proofErr w:type="gramStart"/>
      <w:r>
        <w:t>formula</w:t>
      </w:r>
      <w:proofErr w:type="gramEnd"/>
    </w:p>
    <w:p w14:paraId="60B8C603" w14:textId="3E04D3F7" w:rsidR="00704DFA" w:rsidRDefault="00704DFA" w:rsidP="00AA5D3D">
      <w:pPr>
        <w:pStyle w:val="ListParagraph"/>
        <w:numPr>
          <w:ilvl w:val="0"/>
          <w:numId w:val="40"/>
        </w:numPr>
        <w:spacing w:line="360" w:lineRule="auto"/>
      </w:pPr>
      <w:bookmarkStart w:id="15" w:name="_Hlk135596084"/>
      <w:r>
        <w:t xml:space="preserve">In the command bar, click “+ New action” &gt; “Instant </w:t>
      </w:r>
      <w:proofErr w:type="gramStart"/>
      <w:r w:rsidR="00B95C7B">
        <w:t>plugin</w:t>
      </w:r>
      <w:proofErr w:type="gramEnd"/>
      <w:r w:rsidR="00B95C7B">
        <w:t>’</w:t>
      </w:r>
    </w:p>
    <w:p w14:paraId="0C405682" w14:textId="2F1C3A40" w:rsidR="00AA5D3D" w:rsidRDefault="00AA5D3D" w:rsidP="00AA5D3D">
      <w:pPr>
        <w:pStyle w:val="ListParagraph"/>
        <w:numPr>
          <w:ilvl w:val="0"/>
          <w:numId w:val="40"/>
        </w:numPr>
      </w:pPr>
      <w:r w:rsidRPr="00AA5D3D">
        <w:t xml:space="preserve"> </w:t>
      </w:r>
      <w:r>
        <w:t xml:space="preserve">Provide a </w:t>
      </w:r>
      <w:r w:rsidRPr="009E772A">
        <w:rPr>
          <w:b/>
          <w:bCs/>
        </w:rPr>
        <w:t>display name</w:t>
      </w:r>
      <w:r>
        <w:t xml:space="preserve"> (e.g., the formula name) and </w:t>
      </w:r>
      <w:proofErr w:type="gramStart"/>
      <w:r w:rsidRPr="005B7448">
        <w:rPr>
          <w:b/>
          <w:bCs/>
        </w:rPr>
        <w:t>description</w:t>
      </w:r>
      <w:proofErr w:type="gramEnd"/>
      <w:r>
        <w:t xml:space="preserve"> </w:t>
      </w:r>
    </w:p>
    <w:p w14:paraId="1B4379E4" w14:textId="77777777" w:rsidR="00AA5D3D" w:rsidRDefault="00AA5D3D" w:rsidP="00AA5D3D">
      <w:pPr>
        <w:pStyle w:val="ListParagraph"/>
        <w:numPr>
          <w:ilvl w:val="0"/>
          <w:numId w:val="40"/>
        </w:numPr>
      </w:pPr>
      <w:r>
        <w:t xml:space="preserve">Create an </w:t>
      </w:r>
      <w:r w:rsidRPr="00302ED3">
        <w:rPr>
          <w:b/>
          <w:bCs/>
        </w:rPr>
        <w:t>Out parameter</w:t>
      </w:r>
      <w:r>
        <w:t xml:space="preserve"> to help validate expected behavior that makes sense (string should work for most scenarios)</w:t>
      </w:r>
      <w:r>
        <w:br/>
      </w:r>
    </w:p>
    <w:p w14:paraId="06A7F04E" w14:textId="77777777" w:rsidR="00AA5D3D" w:rsidRDefault="00AA5D3D" w:rsidP="00AA5D3D">
      <w:pPr>
        <w:pStyle w:val="ListParagraph"/>
        <w:numPr>
          <w:ilvl w:val="1"/>
          <w:numId w:val="40"/>
        </w:numPr>
      </w:pPr>
      <w:r>
        <w:t>Optionally use input parameters to make testing easier, that makes sense with the formula</w:t>
      </w:r>
      <w:r>
        <w:br/>
      </w:r>
    </w:p>
    <w:p w14:paraId="583E1ECD" w14:textId="75AEE7F5" w:rsidR="00AA5D3D" w:rsidRPr="00AA5D3D" w:rsidRDefault="00AA5D3D" w:rsidP="00815D42">
      <w:pPr>
        <w:pStyle w:val="ListParagraph"/>
        <w:numPr>
          <w:ilvl w:val="0"/>
          <w:numId w:val="40"/>
        </w:numPr>
        <w:shd w:val="clear" w:color="auto" w:fill="FFFFFE"/>
        <w:spacing w:after="0" w:line="285" w:lineRule="atLeast"/>
        <w:rPr>
          <w:rFonts w:ascii="Consolas" w:eastAsia="Times New Roman" w:hAnsi="Consolas" w:cs="Times New Roman"/>
          <w:color w:val="000000"/>
          <w:kern w:val="0"/>
          <w:sz w:val="21"/>
          <w:szCs w:val="21"/>
          <w14:ligatures w14:val="none"/>
        </w:rPr>
      </w:pPr>
      <w:r>
        <w:t xml:space="preserve">In the </w:t>
      </w:r>
      <w:r w:rsidRPr="00AA5D3D">
        <w:rPr>
          <w:b/>
          <w:bCs/>
        </w:rPr>
        <w:t>formula</w:t>
      </w:r>
      <w:r>
        <w:t xml:space="preserve"> editor, wrap in the Out parameter in curly brackets:</w:t>
      </w:r>
      <w:r>
        <w:br/>
      </w:r>
      <w:r w:rsidRPr="00AA5D3D">
        <w:rPr>
          <w:rFonts w:ascii="Consolas" w:eastAsia="Times New Roman" w:hAnsi="Consolas" w:cs="Times New Roman"/>
          <w:color w:val="000000"/>
          <w:kern w:val="0"/>
          <w:sz w:val="21"/>
          <w:szCs w:val="21"/>
          <w14:ligatures w14:val="none"/>
        </w:rPr>
        <w:t>{ </w:t>
      </w:r>
    </w:p>
    <w:p w14:paraId="62308A98" w14:textId="77777777" w:rsidR="00AA5D3D" w:rsidRPr="00600CAF" w:rsidRDefault="00AA5D3D" w:rsidP="00AA5D3D">
      <w:pPr>
        <w:pStyle w:val="ListParagraph"/>
        <w:shd w:val="clear" w:color="auto" w:fill="FFFFFE"/>
        <w:spacing w:after="0" w:line="285" w:lineRule="atLeast"/>
        <w:rPr>
          <w:rFonts w:ascii="Consolas" w:eastAsia="Times New Roman" w:hAnsi="Consolas" w:cs="Times New Roman"/>
          <w:color w:val="000000"/>
          <w:kern w:val="0"/>
          <w:sz w:val="21"/>
          <w:szCs w:val="21"/>
          <w14:ligatures w14:val="none"/>
        </w:rPr>
      </w:pPr>
      <w:r w:rsidRPr="00600CAF">
        <w:rPr>
          <w:rFonts w:ascii="Consolas" w:eastAsia="Times New Roman" w:hAnsi="Consolas" w:cs="Times New Roman"/>
          <w:color w:val="000000"/>
          <w:kern w:val="0"/>
          <w:sz w:val="21"/>
          <w:szCs w:val="21"/>
          <w14:ligatures w14:val="none"/>
        </w:rPr>
        <w:t>    Out: </w:t>
      </w:r>
      <w:r w:rsidRPr="00600CAF">
        <w:rPr>
          <w:rFonts w:ascii="Consolas" w:eastAsia="Times New Roman" w:hAnsi="Consolas" w:cs="Times New Roman"/>
          <w:color w:val="A31515"/>
          <w:kern w:val="0"/>
          <w:sz w:val="21"/>
          <w:szCs w:val="21"/>
          <w14:ligatures w14:val="none"/>
        </w:rPr>
        <w:t>""</w:t>
      </w:r>
    </w:p>
    <w:p w14:paraId="7B41C72D" w14:textId="77777777" w:rsidR="00AA5D3D" w:rsidRPr="00600CAF" w:rsidRDefault="00AA5D3D" w:rsidP="00AA5D3D">
      <w:pPr>
        <w:pStyle w:val="ListParagraph"/>
        <w:shd w:val="clear" w:color="auto" w:fill="FFFFFE"/>
        <w:spacing w:after="0" w:line="285" w:lineRule="atLeast"/>
        <w:rPr>
          <w:rFonts w:ascii="Consolas" w:eastAsia="Times New Roman" w:hAnsi="Consolas" w:cs="Times New Roman"/>
          <w:color w:val="000000"/>
          <w:kern w:val="0"/>
          <w:sz w:val="21"/>
          <w:szCs w:val="21"/>
          <w14:ligatures w14:val="none"/>
        </w:rPr>
      </w:pPr>
      <w:r w:rsidRPr="00600CAF">
        <w:rPr>
          <w:rFonts w:ascii="Consolas" w:eastAsia="Times New Roman" w:hAnsi="Consolas" w:cs="Times New Roman"/>
          <w:color w:val="000000"/>
          <w:kern w:val="0"/>
          <w:sz w:val="21"/>
          <w:szCs w:val="21"/>
          <w14:ligatures w14:val="none"/>
        </w:rPr>
        <w:t>}</w:t>
      </w:r>
    </w:p>
    <w:p w14:paraId="25830103" w14:textId="77777777" w:rsidR="00AA5D3D" w:rsidRDefault="00AA5D3D" w:rsidP="00AA5D3D">
      <w:pPr>
        <w:pStyle w:val="ListParagraph"/>
        <w:ind w:left="1440"/>
      </w:pPr>
    </w:p>
    <w:p w14:paraId="2DCA86B7" w14:textId="77777777" w:rsidR="00AA5D3D" w:rsidRDefault="00AA5D3D" w:rsidP="00AA5D3D">
      <w:pPr>
        <w:pStyle w:val="ListParagraph"/>
        <w:numPr>
          <w:ilvl w:val="0"/>
          <w:numId w:val="40"/>
        </w:numPr>
      </w:pPr>
      <w:r w:rsidRPr="00E17DCD">
        <w:rPr>
          <w:b/>
          <w:bCs/>
        </w:rPr>
        <w:t>Write an expression</w:t>
      </w:r>
      <w:r>
        <w:t xml:space="preserve"> that tests the formula:</w:t>
      </w:r>
    </w:p>
    <w:p w14:paraId="4D9EDDEA" w14:textId="77777777" w:rsidR="00AA5D3D" w:rsidRDefault="00AA5D3D" w:rsidP="00AA5D3D">
      <w:pPr>
        <w:pStyle w:val="ListParagraph"/>
        <w:numPr>
          <w:ilvl w:val="1"/>
          <w:numId w:val="40"/>
        </w:numPr>
      </w:pPr>
      <w:r>
        <w:t xml:space="preserve">Validate that </w:t>
      </w:r>
      <w:proofErr w:type="spellStart"/>
      <w:r>
        <w:t>intellisense</w:t>
      </w:r>
      <w:proofErr w:type="spellEnd"/>
      <w:r>
        <w:t xml:space="preserve"> accepts the formula (text will turn light blue)</w:t>
      </w:r>
    </w:p>
    <w:p w14:paraId="38F33DF3" w14:textId="77777777" w:rsidR="00AA5D3D" w:rsidRDefault="00AA5D3D" w:rsidP="00AA5D3D">
      <w:pPr>
        <w:pStyle w:val="ListParagraph"/>
        <w:numPr>
          <w:ilvl w:val="1"/>
          <w:numId w:val="40"/>
        </w:numPr>
      </w:pPr>
      <w:r>
        <w:t>Implement an expression that provides an output to help validate the result</w:t>
      </w:r>
      <w:r>
        <w:br/>
      </w:r>
    </w:p>
    <w:p w14:paraId="669C6493" w14:textId="77777777" w:rsidR="00AA5D3D" w:rsidRPr="00EA4ECE" w:rsidRDefault="00AA5D3D" w:rsidP="00AA5D3D">
      <w:pPr>
        <w:pStyle w:val="ListParagraph"/>
        <w:shd w:val="clear" w:color="auto" w:fill="FFFFFE"/>
        <w:spacing w:after="0" w:line="285" w:lineRule="atLeast"/>
        <w:rPr>
          <w:rFonts w:ascii="Consolas" w:eastAsia="Times New Roman" w:hAnsi="Consolas" w:cs="Times New Roman"/>
          <w:color w:val="000000"/>
          <w:kern w:val="0"/>
          <w:sz w:val="21"/>
          <w:szCs w:val="21"/>
          <w14:ligatures w14:val="none"/>
        </w:rPr>
      </w:pPr>
      <w:r w:rsidRPr="00EA4ECE">
        <w:rPr>
          <w:rFonts w:ascii="Consolas" w:eastAsia="Times New Roman" w:hAnsi="Consolas" w:cs="Times New Roman"/>
          <w:color w:val="000000"/>
          <w:kern w:val="0"/>
          <w:sz w:val="21"/>
          <w:szCs w:val="21"/>
          <w14:ligatures w14:val="none"/>
        </w:rPr>
        <w:t>{ </w:t>
      </w:r>
    </w:p>
    <w:p w14:paraId="18CB3851" w14:textId="77777777" w:rsidR="00AA5D3D" w:rsidRPr="00EA4ECE" w:rsidRDefault="00AA5D3D" w:rsidP="00AA5D3D">
      <w:pPr>
        <w:pStyle w:val="ListParagraph"/>
        <w:shd w:val="clear" w:color="auto" w:fill="FFFFFE"/>
        <w:spacing w:after="0" w:line="285" w:lineRule="atLeast"/>
        <w:rPr>
          <w:rFonts w:ascii="Consolas" w:eastAsia="Times New Roman" w:hAnsi="Consolas" w:cs="Times New Roman"/>
          <w:color w:val="000000"/>
          <w:kern w:val="0"/>
          <w:sz w:val="21"/>
          <w:szCs w:val="21"/>
          <w14:ligatures w14:val="none"/>
        </w:rPr>
      </w:pPr>
      <w:r w:rsidRPr="00EA4ECE">
        <w:rPr>
          <w:rFonts w:ascii="Consolas" w:eastAsia="Times New Roman" w:hAnsi="Consolas" w:cs="Times New Roman"/>
          <w:color w:val="000000"/>
          <w:kern w:val="0"/>
          <w:sz w:val="21"/>
          <w:szCs w:val="21"/>
          <w14:ligatures w14:val="none"/>
        </w:rPr>
        <w:t>    Out: </w:t>
      </w:r>
      <w:r w:rsidRPr="00EA4ECE">
        <w:rPr>
          <w:rFonts w:ascii="Consolas" w:eastAsia="Times New Roman" w:hAnsi="Consolas" w:cs="Times New Roman"/>
          <w:color w:val="A31515"/>
          <w:kern w:val="0"/>
          <w:sz w:val="21"/>
          <w:szCs w:val="21"/>
          <w14:ligatures w14:val="none"/>
        </w:rPr>
        <w:t>"</w:t>
      </w:r>
      <w:proofErr w:type="gramStart"/>
      <w:r w:rsidRPr="00EA4ECE">
        <w:rPr>
          <w:rFonts w:ascii="Consolas" w:eastAsia="Times New Roman" w:hAnsi="Consolas" w:cs="Times New Roman"/>
          <w:color w:val="A31515"/>
          <w:kern w:val="0"/>
          <w:sz w:val="21"/>
          <w:szCs w:val="21"/>
          <w14:ligatures w14:val="none"/>
        </w:rPr>
        <w:t>Abs(</w:t>
      </w:r>
      <w:proofErr w:type="gramEnd"/>
      <w:r w:rsidRPr="00EA4ECE">
        <w:rPr>
          <w:rFonts w:ascii="Consolas" w:eastAsia="Times New Roman" w:hAnsi="Consolas" w:cs="Times New Roman"/>
          <w:color w:val="A31515"/>
          <w:kern w:val="0"/>
          <w:sz w:val="21"/>
          <w:szCs w:val="21"/>
          <w14:ligatures w14:val="none"/>
        </w:rPr>
        <w:t>-5) = 5: "</w:t>
      </w:r>
      <w:r w:rsidRPr="00EA4ECE">
        <w:rPr>
          <w:rFonts w:ascii="Consolas" w:eastAsia="Times New Roman" w:hAnsi="Consolas" w:cs="Times New Roman"/>
          <w:color w:val="000000"/>
          <w:kern w:val="0"/>
          <w:sz w:val="21"/>
          <w:szCs w:val="21"/>
          <w14:ligatures w14:val="none"/>
        </w:rPr>
        <w:t> </w:t>
      </w:r>
      <w:r w:rsidRPr="00EA4ECE">
        <w:rPr>
          <w:rFonts w:ascii="Consolas" w:eastAsia="Times New Roman" w:hAnsi="Consolas" w:cs="Times New Roman"/>
          <w:color w:val="656871"/>
          <w:kern w:val="0"/>
          <w:sz w:val="21"/>
          <w:szCs w:val="21"/>
          <w14:ligatures w14:val="none"/>
        </w:rPr>
        <w:t>&amp;</w:t>
      </w:r>
      <w:r w:rsidRPr="00EA4ECE">
        <w:rPr>
          <w:rFonts w:ascii="Consolas" w:eastAsia="Times New Roman" w:hAnsi="Consolas" w:cs="Times New Roman"/>
          <w:color w:val="000000"/>
          <w:kern w:val="0"/>
          <w:sz w:val="21"/>
          <w:szCs w:val="21"/>
          <w14:ligatures w14:val="none"/>
        </w:rPr>
        <w:t> </w:t>
      </w:r>
      <w:r w:rsidRPr="00EA4ECE">
        <w:rPr>
          <w:rFonts w:ascii="Consolas" w:eastAsia="Times New Roman" w:hAnsi="Consolas" w:cs="Times New Roman"/>
          <w:color w:val="295EA3"/>
          <w:kern w:val="0"/>
          <w:sz w:val="21"/>
          <w:szCs w:val="21"/>
          <w14:ligatures w14:val="none"/>
        </w:rPr>
        <w:t>Text</w:t>
      </w:r>
      <w:r w:rsidRPr="00EA4ECE">
        <w:rPr>
          <w:rFonts w:ascii="Consolas" w:eastAsia="Times New Roman" w:hAnsi="Consolas" w:cs="Times New Roman"/>
          <w:color w:val="000000"/>
          <w:kern w:val="0"/>
          <w:sz w:val="21"/>
          <w:szCs w:val="21"/>
          <w14:ligatures w14:val="none"/>
        </w:rPr>
        <w:t>( </w:t>
      </w:r>
      <w:r w:rsidRPr="00EA4ECE">
        <w:rPr>
          <w:rFonts w:ascii="Consolas" w:eastAsia="Times New Roman" w:hAnsi="Consolas" w:cs="Times New Roman"/>
          <w:color w:val="295EA3"/>
          <w:kern w:val="0"/>
          <w:sz w:val="21"/>
          <w:szCs w:val="21"/>
          <w14:ligatures w14:val="none"/>
        </w:rPr>
        <w:t>Abs</w:t>
      </w:r>
      <w:r w:rsidRPr="00EA4ECE">
        <w:rPr>
          <w:rFonts w:ascii="Consolas" w:eastAsia="Times New Roman" w:hAnsi="Consolas" w:cs="Times New Roman"/>
          <w:color w:val="000000"/>
          <w:kern w:val="0"/>
          <w:sz w:val="21"/>
          <w:szCs w:val="21"/>
          <w14:ligatures w14:val="none"/>
        </w:rPr>
        <w:t>(</w:t>
      </w:r>
      <w:r w:rsidRPr="00EA4ECE">
        <w:rPr>
          <w:rFonts w:ascii="Consolas" w:eastAsia="Times New Roman" w:hAnsi="Consolas" w:cs="Times New Roman"/>
          <w:color w:val="656871"/>
          <w:kern w:val="0"/>
          <w:sz w:val="21"/>
          <w:szCs w:val="21"/>
          <w14:ligatures w14:val="none"/>
        </w:rPr>
        <w:t>-</w:t>
      </w:r>
      <w:r w:rsidRPr="00EA4ECE">
        <w:rPr>
          <w:rFonts w:ascii="Consolas" w:eastAsia="Times New Roman" w:hAnsi="Consolas" w:cs="Times New Roman"/>
          <w:color w:val="B64900"/>
          <w:kern w:val="0"/>
          <w:sz w:val="21"/>
          <w:szCs w:val="21"/>
          <w14:ligatures w14:val="none"/>
        </w:rPr>
        <w:t>5</w:t>
      </w:r>
      <w:r w:rsidRPr="00EA4ECE">
        <w:rPr>
          <w:rFonts w:ascii="Consolas" w:eastAsia="Times New Roman" w:hAnsi="Consolas" w:cs="Times New Roman"/>
          <w:color w:val="000000"/>
          <w:kern w:val="0"/>
          <w:sz w:val="21"/>
          <w:szCs w:val="21"/>
          <w14:ligatures w14:val="none"/>
        </w:rPr>
        <w:t>) </w:t>
      </w:r>
      <w:r w:rsidRPr="00EA4ECE">
        <w:rPr>
          <w:rFonts w:ascii="Consolas" w:eastAsia="Times New Roman" w:hAnsi="Consolas" w:cs="Times New Roman"/>
          <w:color w:val="656871"/>
          <w:kern w:val="0"/>
          <w:sz w:val="21"/>
          <w:szCs w:val="21"/>
          <w14:ligatures w14:val="none"/>
        </w:rPr>
        <w:t>=</w:t>
      </w:r>
      <w:r w:rsidRPr="00EA4ECE">
        <w:rPr>
          <w:rFonts w:ascii="Consolas" w:eastAsia="Times New Roman" w:hAnsi="Consolas" w:cs="Times New Roman"/>
          <w:color w:val="000000"/>
          <w:kern w:val="0"/>
          <w:sz w:val="21"/>
          <w:szCs w:val="21"/>
          <w14:ligatures w14:val="none"/>
        </w:rPr>
        <w:t> </w:t>
      </w:r>
      <w:r w:rsidRPr="00EA4ECE">
        <w:rPr>
          <w:rFonts w:ascii="Consolas" w:eastAsia="Times New Roman" w:hAnsi="Consolas" w:cs="Times New Roman"/>
          <w:color w:val="B64900"/>
          <w:kern w:val="0"/>
          <w:sz w:val="21"/>
          <w:szCs w:val="21"/>
          <w14:ligatures w14:val="none"/>
        </w:rPr>
        <w:t>5</w:t>
      </w:r>
      <w:r w:rsidRPr="00EA4ECE">
        <w:rPr>
          <w:rFonts w:ascii="Consolas" w:eastAsia="Times New Roman" w:hAnsi="Consolas" w:cs="Times New Roman"/>
          <w:color w:val="000000"/>
          <w:kern w:val="0"/>
          <w:sz w:val="21"/>
          <w:szCs w:val="21"/>
          <w14:ligatures w14:val="none"/>
        </w:rPr>
        <w:t> ) </w:t>
      </w:r>
    </w:p>
    <w:p w14:paraId="473C37E5" w14:textId="77777777" w:rsidR="00AA5D3D" w:rsidRPr="00EA4ECE" w:rsidRDefault="00AA5D3D" w:rsidP="00AA5D3D">
      <w:pPr>
        <w:pStyle w:val="ListParagraph"/>
        <w:shd w:val="clear" w:color="auto" w:fill="FFFFFE"/>
        <w:spacing w:after="0" w:line="285" w:lineRule="atLeast"/>
        <w:rPr>
          <w:rFonts w:ascii="Consolas" w:eastAsia="Times New Roman" w:hAnsi="Consolas" w:cs="Times New Roman"/>
          <w:color w:val="000000"/>
          <w:kern w:val="0"/>
          <w:sz w:val="21"/>
          <w:szCs w:val="21"/>
          <w14:ligatures w14:val="none"/>
        </w:rPr>
      </w:pPr>
      <w:r w:rsidRPr="00EA4ECE">
        <w:rPr>
          <w:rFonts w:ascii="Consolas" w:eastAsia="Times New Roman" w:hAnsi="Consolas" w:cs="Times New Roman"/>
          <w:color w:val="000000"/>
          <w:kern w:val="0"/>
          <w:sz w:val="21"/>
          <w:szCs w:val="21"/>
          <w14:ligatures w14:val="none"/>
        </w:rPr>
        <w:t>}</w:t>
      </w:r>
    </w:p>
    <w:p w14:paraId="769F1B3B" w14:textId="77777777" w:rsidR="00C86F8A" w:rsidRDefault="00C86F8A" w:rsidP="00C86F8A">
      <w:pPr>
        <w:pStyle w:val="ListParagraph"/>
        <w:numPr>
          <w:ilvl w:val="0"/>
          <w:numId w:val="40"/>
        </w:numPr>
      </w:pPr>
      <w:r>
        <w:t xml:space="preserve">Click </w:t>
      </w:r>
      <w:r w:rsidRPr="00ED0279">
        <w:rPr>
          <w:b/>
          <w:bCs/>
        </w:rPr>
        <w:t>Next</w:t>
      </w:r>
      <w:r>
        <w:t xml:space="preserve">, then </w:t>
      </w:r>
      <w:r w:rsidRPr="00ED0279">
        <w:rPr>
          <w:b/>
          <w:bCs/>
        </w:rPr>
        <w:t>Save</w:t>
      </w:r>
      <w:r>
        <w:br/>
      </w:r>
    </w:p>
    <w:p w14:paraId="720DE20A" w14:textId="50E48BD0" w:rsidR="00B95C7B" w:rsidRDefault="00C86F8A" w:rsidP="00C86F8A">
      <w:pPr>
        <w:spacing w:line="360" w:lineRule="auto"/>
      </w:pPr>
      <w:r w:rsidRPr="00310B9A">
        <w:rPr>
          <w:b/>
          <w:bCs/>
        </w:rPr>
        <w:lastRenderedPageBreak/>
        <w:t>Test</w:t>
      </w:r>
      <w:r>
        <w:t xml:space="preserve"> the formula (click on the test button). Use the output parameter to validate the result</w:t>
      </w:r>
      <w:r>
        <w:br/>
      </w:r>
      <w:bookmarkStart w:id="16" w:name="_Hlk135596121"/>
      <w:bookmarkEnd w:id="15"/>
      <w:r w:rsidRPr="004954EA">
        <w:rPr>
          <w:noProof/>
        </w:rPr>
        <w:drawing>
          <wp:inline distT="0" distB="0" distL="0" distR="0" wp14:anchorId="6AD47B42" wp14:editId="748984DD">
            <wp:extent cx="5231129" cy="2327910"/>
            <wp:effectExtent l="0" t="0" r="8255" b="0"/>
            <wp:docPr id="1466440203" name="Picture 1466440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440203" name="Picture 1" descr="A screenshot of a computer&#10;&#10;Description automatically generated with medium confidence"/>
                    <pic:cNvPicPr/>
                  </pic:nvPicPr>
                  <pic:blipFill rotWithShape="1">
                    <a:blip r:embed="rId34"/>
                    <a:srcRect b="22658"/>
                    <a:stretch/>
                  </pic:blipFill>
                  <pic:spPr bwMode="auto">
                    <a:xfrm>
                      <a:off x="0" y="0"/>
                      <a:ext cx="5231583" cy="2328112"/>
                    </a:xfrm>
                    <a:prstGeom prst="rect">
                      <a:avLst/>
                    </a:prstGeom>
                    <a:ln>
                      <a:noFill/>
                    </a:ln>
                    <a:extLst>
                      <a:ext uri="{53640926-AAD7-44D8-BBD7-CCE9431645EC}">
                        <a14:shadowObscured xmlns:a14="http://schemas.microsoft.com/office/drawing/2010/main"/>
                      </a:ext>
                    </a:extLst>
                  </pic:spPr>
                </pic:pic>
              </a:graphicData>
            </a:graphic>
          </wp:inline>
        </w:drawing>
      </w:r>
    </w:p>
    <w:p w14:paraId="271E5740" w14:textId="20B25179" w:rsidR="00436F8F" w:rsidRDefault="00C12C7F" w:rsidP="00C12C7F">
      <w:pPr>
        <w:pStyle w:val="Heading2"/>
      </w:pPr>
      <w:bookmarkStart w:id="17" w:name="_Hlk135596139"/>
      <w:bookmarkStart w:id="18" w:name="_Toc135812826"/>
      <w:bookmarkEnd w:id="16"/>
      <w:r>
        <w:t>Input validation &amp; custom errors</w:t>
      </w:r>
      <w:bookmarkEnd w:id="18"/>
    </w:p>
    <w:p w14:paraId="019A1B3B" w14:textId="0AC755FF" w:rsidR="00BD7CC0" w:rsidRPr="00F4265D" w:rsidRDefault="00BD7CC0" w:rsidP="00BD7CC0">
      <w:r>
        <w:t xml:space="preserve">Now let’s Implement server-side input </w:t>
      </w:r>
      <w:proofErr w:type="gramStart"/>
      <w:r>
        <w:t>validation</w:t>
      </w:r>
      <w:proofErr w:type="gramEnd"/>
    </w:p>
    <w:p w14:paraId="51C90D2E" w14:textId="22B9AFBB" w:rsidR="00BD7CC0" w:rsidRDefault="00BD7CC0" w:rsidP="00BD7CC0">
      <w:pPr>
        <w:pStyle w:val="ListParagraph"/>
        <w:numPr>
          <w:ilvl w:val="0"/>
          <w:numId w:val="41"/>
        </w:numPr>
        <w:spacing w:line="360" w:lineRule="auto"/>
      </w:pPr>
      <w:r>
        <w:t>Create a new</w:t>
      </w:r>
      <w:r w:rsidR="00DA5BED">
        <w:t xml:space="preserve"> automated</w:t>
      </w:r>
      <w:r>
        <w:t xml:space="preserve"> </w:t>
      </w:r>
      <w:proofErr w:type="gramStart"/>
      <w:r w:rsidR="002550DB">
        <w:t>plugin</w:t>
      </w:r>
      <w:proofErr w:type="gramEnd"/>
    </w:p>
    <w:p w14:paraId="371A47D4" w14:textId="584BA230" w:rsidR="00BD7CC0" w:rsidRPr="00555D3F" w:rsidRDefault="00BD7CC0" w:rsidP="00AB7003">
      <w:pPr>
        <w:pStyle w:val="ListParagraph"/>
        <w:numPr>
          <w:ilvl w:val="0"/>
          <w:numId w:val="41"/>
        </w:numPr>
        <w:spacing w:line="360" w:lineRule="auto"/>
      </w:pPr>
      <w:proofErr w:type="gramStart"/>
      <w:r>
        <w:t xml:space="preserve">Name </w:t>
      </w:r>
      <w:r w:rsidR="00A45938">
        <w:t>:</w:t>
      </w:r>
      <w:proofErr w:type="gramEnd"/>
      <w:r>
        <w:t xml:space="preserve"> </w:t>
      </w:r>
      <w:r w:rsidR="00DA5BED" w:rsidRPr="00AB7003">
        <w:rPr>
          <w:b/>
          <w:bCs/>
        </w:rPr>
        <w:t>Duplicate check</w:t>
      </w:r>
    </w:p>
    <w:p w14:paraId="2315BA32" w14:textId="74763585" w:rsidR="00555D3F" w:rsidRPr="00A45938" w:rsidRDefault="00555D3F" w:rsidP="00AB7003">
      <w:pPr>
        <w:pStyle w:val="ListParagraph"/>
        <w:numPr>
          <w:ilvl w:val="0"/>
          <w:numId w:val="41"/>
        </w:numPr>
        <w:spacing w:line="360" w:lineRule="auto"/>
      </w:pPr>
      <w:r w:rsidRPr="00555D3F">
        <w:t>Select Table</w:t>
      </w:r>
      <w:r w:rsidR="00A45938">
        <w:rPr>
          <w:b/>
          <w:bCs/>
        </w:rPr>
        <w:t>:</w:t>
      </w:r>
      <w:r>
        <w:rPr>
          <w:b/>
          <w:bCs/>
        </w:rPr>
        <w:t xml:space="preserve"> Contact</w:t>
      </w:r>
    </w:p>
    <w:p w14:paraId="5F511F41" w14:textId="0B46DCE8" w:rsidR="00A45938" w:rsidRPr="00EC675F" w:rsidRDefault="00A45938" w:rsidP="00AB7003">
      <w:pPr>
        <w:pStyle w:val="ListParagraph"/>
        <w:numPr>
          <w:ilvl w:val="0"/>
          <w:numId w:val="41"/>
        </w:numPr>
        <w:spacing w:line="360" w:lineRule="auto"/>
      </w:pPr>
      <w:r w:rsidRPr="00A45938">
        <w:t>Run this plugin when the row is:</w:t>
      </w:r>
      <w:r>
        <w:rPr>
          <w:b/>
          <w:bCs/>
        </w:rPr>
        <w:t xml:space="preserve"> ‘</w:t>
      </w:r>
      <w:proofErr w:type="gramStart"/>
      <w:r>
        <w:rPr>
          <w:b/>
          <w:bCs/>
        </w:rPr>
        <w:t>Created’</w:t>
      </w:r>
      <w:proofErr w:type="gramEnd"/>
    </w:p>
    <w:p w14:paraId="35416593" w14:textId="27F5E0F8" w:rsidR="00EC675F" w:rsidRDefault="00EC675F" w:rsidP="00EC675F">
      <w:pPr>
        <w:pStyle w:val="ListParagraph"/>
        <w:spacing w:line="360" w:lineRule="auto"/>
      </w:pPr>
      <w:r w:rsidRPr="00134DA5">
        <w:rPr>
          <w:noProof/>
        </w:rPr>
        <w:lastRenderedPageBreak/>
        <w:drawing>
          <wp:inline distT="0" distB="0" distL="0" distR="0" wp14:anchorId="1EC44045" wp14:editId="5C18ABA4">
            <wp:extent cx="5943600" cy="4838488"/>
            <wp:effectExtent l="0" t="0" r="0" b="635"/>
            <wp:docPr id="1165875188" name="Picture 116587518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875188" name="Picture 1" descr="A screenshot of a computer&#10;&#10;Description automatically generated with medium confidence"/>
                    <pic:cNvPicPr/>
                  </pic:nvPicPr>
                  <pic:blipFill>
                    <a:blip r:embed="rId35"/>
                    <a:stretch>
                      <a:fillRect/>
                    </a:stretch>
                  </pic:blipFill>
                  <pic:spPr>
                    <a:xfrm>
                      <a:off x="0" y="0"/>
                      <a:ext cx="5944631" cy="4839327"/>
                    </a:xfrm>
                    <a:prstGeom prst="rect">
                      <a:avLst/>
                    </a:prstGeom>
                  </pic:spPr>
                </pic:pic>
              </a:graphicData>
            </a:graphic>
          </wp:inline>
        </w:drawing>
      </w:r>
    </w:p>
    <w:p w14:paraId="7680702E" w14:textId="77777777" w:rsidR="00BD7CC0" w:rsidRDefault="00BD7CC0" w:rsidP="00BD7CC0">
      <w:pPr>
        <w:pStyle w:val="ListParagraph"/>
        <w:numPr>
          <w:ilvl w:val="0"/>
          <w:numId w:val="41"/>
        </w:numPr>
        <w:spacing w:line="360" w:lineRule="auto"/>
      </w:pPr>
      <w:r>
        <w:t xml:space="preserve">Enter the </w:t>
      </w:r>
      <w:r w:rsidRPr="005773EE">
        <w:rPr>
          <w:b/>
        </w:rPr>
        <w:t>formula</w:t>
      </w:r>
      <w:r>
        <w:t xml:space="preserve"> </w:t>
      </w:r>
      <w:proofErr w:type="gramStart"/>
      <w:r>
        <w:t>below</w:t>
      </w:r>
      <w:proofErr w:type="gramEnd"/>
    </w:p>
    <w:p w14:paraId="0AA360D9" w14:textId="70C500BD" w:rsidR="000A1D0E" w:rsidRPr="000A1D0E" w:rsidRDefault="000A1D0E" w:rsidP="000A1D0E">
      <w:pPr>
        <w:shd w:val="clear" w:color="auto" w:fill="FFFFFE"/>
        <w:spacing w:after="0" w:line="285" w:lineRule="atLeast"/>
        <w:ind w:left="360"/>
        <w:rPr>
          <w:rFonts w:ascii="Consolas" w:eastAsia="Times New Roman" w:hAnsi="Consolas" w:cs="Times New Roman"/>
          <w:color w:val="000000"/>
          <w:kern w:val="0"/>
          <w:sz w:val="21"/>
          <w:szCs w:val="21"/>
          <w14:ligatures w14:val="none"/>
        </w:rPr>
      </w:pPr>
      <w:r w:rsidRPr="000A1D0E">
        <w:rPr>
          <w:rFonts w:ascii="Consolas" w:eastAsia="Times New Roman" w:hAnsi="Consolas" w:cs="Times New Roman"/>
          <w:color w:val="A31515"/>
          <w:kern w:val="0"/>
          <w:sz w:val="21"/>
          <w:szCs w:val="21"/>
          <w14:ligatures w14:val="none"/>
        </w:rPr>
        <w:t>```PowerShell-</w:t>
      </w:r>
      <w:proofErr w:type="spellStart"/>
      <w:r w:rsidRPr="000A1D0E">
        <w:rPr>
          <w:rFonts w:ascii="Consolas" w:eastAsia="Times New Roman" w:hAnsi="Consolas" w:cs="Times New Roman"/>
          <w:color w:val="A31515"/>
          <w:kern w:val="0"/>
          <w:sz w:val="21"/>
          <w:szCs w:val="21"/>
          <w14:ligatures w14:val="none"/>
        </w:rPr>
        <w:t>nocode</w:t>
      </w:r>
      <w:proofErr w:type="spellEnd"/>
    </w:p>
    <w:p w14:paraId="38C71084" w14:textId="77777777" w:rsidR="000A1D0E" w:rsidRPr="000A1D0E" w:rsidRDefault="000A1D0E" w:rsidP="000A1D0E">
      <w:pPr>
        <w:shd w:val="clear" w:color="auto" w:fill="FFFFFE"/>
        <w:spacing w:after="0" w:line="285" w:lineRule="atLeast"/>
        <w:rPr>
          <w:rFonts w:ascii="Consolas" w:eastAsia="Times New Roman" w:hAnsi="Consolas" w:cs="Times New Roman"/>
          <w:color w:val="000000"/>
          <w:kern w:val="0"/>
          <w:sz w:val="21"/>
          <w:szCs w:val="21"/>
          <w14:ligatures w14:val="none"/>
        </w:rPr>
      </w:pPr>
      <w:proofErr w:type="gramStart"/>
      <w:r w:rsidRPr="000A1D0E">
        <w:rPr>
          <w:rFonts w:ascii="Consolas" w:eastAsia="Times New Roman" w:hAnsi="Consolas" w:cs="Times New Roman"/>
          <w:color w:val="001188"/>
          <w:kern w:val="0"/>
          <w:sz w:val="21"/>
          <w:szCs w:val="21"/>
          <w14:ligatures w14:val="none"/>
        </w:rPr>
        <w:t>If(</w:t>
      </w:r>
      <w:proofErr w:type="gramEnd"/>
      <w:r w:rsidRPr="000A1D0E">
        <w:rPr>
          <w:rFonts w:ascii="Consolas" w:eastAsia="Times New Roman" w:hAnsi="Consolas" w:cs="Times New Roman"/>
          <w:color w:val="001188"/>
          <w:kern w:val="0"/>
          <w:sz w:val="21"/>
          <w:szCs w:val="21"/>
          <w14:ligatures w14:val="none"/>
        </w:rPr>
        <w:t>!</w:t>
      </w:r>
      <w:proofErr w:type="spellStart"/>
      <w:r w:rsidRPr="000A1D0E">
        <w:rPr>
          <w:rFonts w:ascii="Consolas" w:eastAsia="Times New Roman" w:hAnsi="Consolas" w:cs="Times New Roman"/>
          <w:color w:val="001188"/>
          <w:kern w:val="0"/>
          <w:sz w:val="21"/>
          <w:szCs w:val="21"/>
          <w14:ligatures w14:val="none"/>
        </w:rPr>
        <w:t>IsEmpty</w:t>
      </w:r>
      <w:proofErr w:type="spellEnd"/>
      <w:r w:rsidRPr="000A1D0E">
        <w:rPr>
          <w:rFonts w:ascii="Consolas" w:eastAsia="Times New Roman" w:hAnsi="Consolas" w:cs="Times New Roman"/>
          <w:color w:val="001188"/>
          <w:kern w:val="0"/>
          <w:sz w:val="21"/>
          <w:szCs w:val="21"/>
          <w14:ligatures w14:val="none"/>
        </w:rPr>
        <w:t>(Filter(</w:t>
      </w:r>
      <w:proofErr w:type="spellStart"/>
      <w:r w:rsidRPr="000A1D0E">
        <w:rPr>
          <w:rFonts w:ascii="Consolas" w:eastAsia="Times New Roman" w:hAnsi="Consolas" w:cs="Times New Roman"/>
          <w:color w:val="001188"/>
          <w:kern w:val="0"/>
          <w:sz w:val="21"/>
          <w:szCs w:val="21"/>
          <w14:ligatures w14:val="none"/>
        </w:rPr>
        <w:t>Contacts,'Last</w:t>
      </w:r>
      <w:proofErr w:type="spellEnd"/>
      <w:r w:rsidRPr="000A1D0E">
        <w:rPr>
          <w:rFonts w:ascii="Consolas" w:eastAsia="Times New Roman" w:hAnsi="Consolas" w:cs="Times New Roman"/>
          <w:color w:val="001188"/>
          <w:kern w:val="0"/>
          <w:sz w:val="21"/>
          <w:szCs w:val="21"/>
          <w14:ligatures w14:val="none"/>
        </w:rPr>
        <w:t xml:space="preserve"> Name'=</w:t>
      </w:r>
      <w:proofErr w:type="spellStart"/>
      <w:r w:rsidRPr="000A1D0E">
        <w:rPr>
          <w:rFonts w:ascii="Consolas" w:eastAsia="Times New Roman" w:hAnsi="Consolas" w:cs="Times New Roman"/>
          <w:color w:val="001188"/>
          <w:kern w:val="0"/>
          <w:sz w:val="21"/>
          <w:szCs w:val="21"/>
          <w14:ligatures w14:val="none"/>
        </w:rPr>
        <w:t>ThisRecord</w:t>
      </w:r>
      <w:proofErr w:type="spellEnd"/>
      <w:r w:rsidRPr="000A1D0E">
        <w:rPr>
          <w:rFonts w:ascii="Consolas" w:eastAsia="Times New Roman" w:hAnsi="Consolas" w:cs="Times New Roman"/>
          <w:color w:val="001188"/>
          <w:kern w:val="0"/>
          <w:sz w:val="21"/>
          <w:szCs w:val="21"/>
          <w14:ligatures w14:val="none"/>
        </w:rPr>
        <w:t>.'Last Name' &amp;&amp; 'First Name'=</w:t>
      </w:r>
      <w:proofErr w:type="spellStart"/>
      <w:r w:rsidRPr="000A1D0E">
        <w:rPr>
          <w:rFonts w:ascii="Consolas" w:eastAsia="Times New Roman" w:hAnsi="Consolas" w:cs="Times New Roman"/>
          <w:color w:val="001188"/>
          <w:kern w:val="0"/>
          <w:sz w:val="21"/>
          <w:szCs w:val="21"/>
          <w14:ligatures w14:val="none"/>
        </w:rPr>
        <w:t>ThisRecord</w:t>
      </w:r>
      <w:proofErr w:type="spellEnd"/>
      <w:r w:rsidRPr="000A1D0E">
        <w:rPr>
          <w:rFonts w:ascii="Consolas" w:eastAsia="Times New Roman" w:hAnsi="Consolas" w:cs="Times New Roman"/>
          <w:color w:val="001188"/>
          <w:kern w:val="0"/>
          <w:sz w:val="21"/>
          <w:szCs w:val="21"/>
          <w14:ligatures w14:val="none"/>
        </w:rPr>
        <w:t>.'First Name')),Error("You have two contacts with the same first name and last name");)</w:t>
      </w:r>
    </w:p>
    <w:p w14:paraId="53D4FAA7" w14:textId="77777777" w:rsidR="00BD7CC0" w:rsidRPr="00C842FB" w:rsidRDefault="00BD7CC0" w:rsidP="00BD7CC0">
      <w:pPr>
        <w:pStyle w:val="ListParagraph"/>
        <w:shd w:val="clear" w:color="auto" w:fill="FFFFFE"/>
        <w:spacing w:after="0" w:line="285" w:lineRule="atLeast"/>
        <w:rPr>
          <w:rFonts w:ascii="Consolas" w:eastAsia="Times New Roman" w:hAnsi="Consolas" w:cs="Times New Roman"/>
          <w:color w:val="000000"/>
          <w:kern w:val="0"/>
          <w:sz w:val="21"/>
          <w:szCs w:val="21"/>
          <w14:ligatures w14:val="none"/>
        </w:rPr>
      </w:pPr>
    </w:p>
    <w:p w14:paraId="2BEA1707" w14:textId="2310A4B8" w:rsidR="00BD7CC0" w:rsidRDefault="007D23F0" w:rsidP="007D23F0">
      <w:pPr>
        <w:pStyle w:val="ListParagraph"/>
        <w:numPr>
          <w:ilvl w:val="0"/>
          <w:numId w:val="41"/>
        </w:numPr>
      </w:pPr>
      <w:r>
        <w:t>Save</w:t>
      </w:r>
    </w:p>
    <w:p w14:paraId="7755E905" w14:textId="1A166CAB" w:rsidR="00E27D1E" w:rsidRDefault="00E46358" w:rsidP="00E27D1E">
      <w:r>
        <w:t>To test this, create a</w:t>
      </w:r>
      <w:r w:rsidR="008234D3">
        <w:t xml:space="preserve"> canvas app on the ‘Contacts’ table</w:t>
      </w:r>
      <w:r w:rsidR="00A876DC">
        <w:t xml:space="preserve"> by following the steps listed here </w:t>
      </w:r>
      <w:hyperlink r:id="rId36" w:anchor="specify-a-table" w:history="1">
        <w:r w:rsidR="00D64663">
          <w:rPr>
            <w:rStyle w:val="Hyperlink"/>
          </w:rPr>
          <w:t>Create a canvas app from scratch using Microsoft Dataverse - Power Apps | Microsoft Learn</w:t>
        </w:r>
      </w:hyperlink>
    </w:p>
    <w:p w14:paraId="630662D1" w14:textId="37AF695C" w:rsidR="00F435F9" w:rsidRDefault="0092328A" w:rsidP="00E27D1E">
      <w:r>
        <w:t xml:space="preserve">Enter </w:t>
      </w:r>
      <w:proofErr w:type="gramStart"/>
      <w:r>
        <w:t>Contact</w:t>
      </w:r>
      <w:proofErr w:type="gramEnd"/>
      <w:r>
        <w:t xml:space="preserve"> record as shown and click ‘Save and </w:t>
      </w:r>
      <w:proofErr w:type="gramStart"/>
      <w:r>
        <w:t>Close’</w:t>
      </w:r>
      <w:proofErr w:type="gramEnd"/>
    </w:p>
    <w:p w14:paraId="1893880F" w14:textId="363B70AA" w:rsidR="0092328A" w:rsidRDefault="0092328A" w:rsidP="00E27D1E">
      <w:r w:rsidRPr="0092328A">
        <w:rPr>
          <w:noProof/>
        </w:rPr>
        <w:lastRenderedPageBreak/>
        <w:drawing>
          <wp:inline distT="0" distB="0" distL="0" distR="0" wp14:anchorId="215DFA15" wp14:editId="7F5CF5BE">
            <wp:extent cx="5943600" cy="3134995"/>
            <wp:effectExtent l="0" t="0" r="0" b="8255"/>
            <wp:docPr id="328553744" name="Picture 3285537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553744" name="Picture 1" descr="A screenshot of a computer&#10;&#10;Description automatically generated"/>
                    <pic:cNvPicPr/>
                  </pic:nvPicPr>
                  <pic:blipFill>
                    <a:blip r:embed="rId37"/>
                    <a:stretch>
                      <a:fillRect/>
                    </a:stretch>
                  </pic:blipFill>
                  <pic:spPr>
                    <a:xfrm>
                      <a:off x="0" y="0"/>
                      <a:ext cx="5943600" cy="3134995"/>
                    </a:xfrm>
                    <a:prstGeom prst="rect">
                      <a:avLst/>
                    </a:prstGeom>
                  </pic:spPr>
                </pic:pic>
              </a:graphicData>
            </a:graphic>
          </wp:inline>
        </w:drawing>
      </w:r>
    </w:p>
    <w:p w14:paraId="76A2161D" w14:textId="77777777" w:rsidR="0092328A" w:rsidRDefault="0092328A" w:rsidP="00E27D1E"/>
    <w:p w14:paraId="3D2FA099" w14:textId="2E67C509" w:rsidR="0092328A" w:rsidRDefault="0092328A" w:rsidP="00E27D1E">
      <w:r>
        <w:t xml:space="preserve">Try entering the same Contact one more time, you will </w:t>
      </w:r>
      <w:r w:rsidR="00A5235D">
        <w:t>now notice this error message</w:t>
      </w:r>
      <w:r w:rsidR="00124044">
        <w:t>:</w:t>
      </w:r>
    </w:p>
    <w:p w14:paraId="1F5ECA40" w14:textId="2C7F8B20" w:rsidR="00E27D1E" w:rsidRDefault="00A5235D" w:rsidP="00E27D1E">
      <w:r w:rsidRPr="00A5235D">
        <w:rPr>
          <w:noProof/>
        </w:rPr>
        <w:drawing>
          <wp:inline distT="0" distB="0" distL="0" distR="0" wp14:anchorId="340923DE" wp14:editId="06D039E7">
            <wp:extent cx="5943600" cy="4385945"/>
            <wp:effectExtent l="0" t="0" r="0" b="0"/>
            <wp:docPr id="923567041" name="Picture 9235670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67041" name="Picture 1" descr="A screenshot of a computer&#10;&#10;Description automatically generated"/>
                    <pic:cNvPicPr/>
                  </pic:nvPicPr>
                  <pic:blipFill>
                    <a:blip r:embed="rId38"/>
                    <a:stretch>
                      <a:fillRect/>
                    </a:stretch>
                  </pic:blipFill>
                  <pic:spPr>
                    <a:xfrm>
                      <a:off x="0" y="0"/>
                      <a:ext cx="5943600" cy="4385945"/>
                    </a:xfrm>
                    <a:prstGeom prst="rect">
                      <a:avLst/>
                    </a:prstGeom>
                  </pic:spPr>
                </pic:pic>
              </a:graphicData>
            </a:graphic>
          </wp:inline>
        </w:drawing>
      </w:r>
    </w:p>
    <w:p w14:paraId="00B8FF67" w14:textId="53D77BAF" w:rsidR="004A3D30" w:rsidRDefault="004A3D30" w:rsidP="00E27D1E">
      <w:r>
        <w:lastRenderedPageBreak/>
        <w:t xml:space="preserve">Click Ignore and Save, now you will notice the custom error </w:t>
      </w:r>
      <w:proofErr w:type="gramStart"/>
      <w:r>
        <w:t>message</w:t>
      </w:r>
      <w:proofErr w:type="gramEnd"/>
    </w:p>
    <w:bookmarkEnd w:id="17"/>
    <w:p w14:paraId="57AAD900" w14:textId="15553A86" w:rsidR="004A3D30" w:rsidRDefault="004A3D30" w:rsidP="00E27D1E">
      <w:r w:rsidRPr="004A3D30">
        <w:rPr>
          <w:noProof/>
        </w:rPr>
        <w:drawing>
          <wp:inline distT="0" distB="0" distL="0" distR="0" wp14:anchorId="01B2F6B5" wp14:editId="72F1813C">
            <wp:extent cx="5943600" cy="3543300"/>
            <wp:effectExtent l="0" t="0" r="0" b="0"/>
            <wp:docPr id="84658776" name="Picture 8465877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58776" name="Picture 1" descr="A screenshot of a computer&#10;&#10;Description automatically generated with medium confidence"/>
                    <pic:cNvPicPr/>
                  </pic:nvPicPr>
                  <pic:blipFill>
                    <a:blip r:embed="rId39"/>
                    <a:stretch>
                      <a:fillRect/>
                    </a:stretch>
                  </pic:blipFill>
                  <pic:spPr>
                    <a:xfrm>
                      <a:off x="0" y="0"/>
                      <a:ext cx="5943600" cy="3543300"/>
                    </a:xfrm>
                    <a:prstGeom prst="rect">
                      <a:avLst/>
                    </a:prstGeom>
                  </pic:spPr>
                </pic:pic>
              </a:graphicData>
            </a:graphic>
          </wp:inline>
        </w:drawing>
      </w:r>
    </w:p>
    <w:p w14:paraId="3F30E949" w14:textId="77AA3869" w:rsidR="00E77A97" w:rsidRDefault="00E77A97" w:rsidP="00832696">
      <w:pPr>
        <w:pStyle w:val="Heading1"/>
      </w:pPr>
      <w:bookmarkStart w:id="19" w:name="_Toc135812827"/>
      <w:r>
        <w:t>Advanced Scenarios</w:t>
      </w:r>
      <w:bookmarkEnd w:id="19"/>
    </w:p>
    <w:p w14:paraId="3DE38F05" w14:textId="7532F6BF" w:rsidR="00A311C6" w:rsidRDefault="00390E89" w:rsidP="00832696">
      <w:pPr>
        <w:pStyle w:val="Heading1"/>
      </w:pPr>
      <w:bookmarkStart w:id="20" w:name="_Toc135812828"/>
      <w:r w:rsidRPr="00390E89">
        <w:t>Lab 3</w:t>
      </w:r>
      <w:bookmarkEnd w:id="20"/>
      <w:r w:rsidR="002E47EF">
        <w:rPr>
          <w:rFonts w:ascii="Segoe UI Emoji" w:eastAsia="Segoe UI Emoji" w:hAnsi="Segoe UI Emoji" w:cs="Segoe UI Emoji"/>
        </w:rPr>
        <w:t xml:space="preserve"> </w:t>
      </w:r>
    </w:p>
    <w:p w14:paraId="273C6DD7" w14:textId="326FA3C9" w:rsidR="000D69FC" w:rsidRDefault="000D69FC" w:rsidP="000D69FC">
      <w:pPr>
        <w:pStyle w:val="Heading2"/>
      </w:pPr>
      <w:bookmarkStart w:id="21" w:name="_Toc135812829"/>
      <w:r>
        <w:t>Invoke stored procedures from a Canvas App</w:t>
      </w:r>
      <w:bookmarkEnd w:id="21"/>
    </w:p>
    <w:p w14:paraId="544E8D7F" w14:textId="328F329E" w:rsidR="000D69FC" w:rsidRDefault="000D69FC" w:rsidP="000D69FC">
      <w:r>
        <w:t>In this lab you will need your Dataverse environment and App from Lab 2, and your SQL environment that contains your data tables and stored procedure. We will be creating a virtual action that will invoke an existing SQL stored procedure.</w:t>
      </w:r>
    </w:p>
    <w:p w14:paraId="64972A69" w14:textId="77777777" w:rsidR="000D69FC" w:rsidRDefault="000D69FC" w:rsidP="000D69FC">
      <w:pPr>
        <w:pStyle w:val="Heading2"/>
      </w:pPr>
      <w:bookmarkStart w:id="22" w:name="_Toc135812830"/>
      <w:r>
        <w:t>Scenario</w:t>
      </w:r>
      <w:bookmarkEnd w:id="22"/>
    </w:p>
    <w:p w14:paraId="1642DFDB" w14:textId="77777777" w:rsidR="000D69FC" w:rsidRPr="00C01E73" w:rsidRDefault="000D69FC" w:rsidP="000D69FC">
      <w:r>
        <w:t xml:space="preserve">Contoso Solar Panels currently </w:t>
      </w:r>
      <w:proofErr w:type="gramStart"/>
      <w:r>
        <w:t>has</w:t>
      </w:r>
      <w:proofErr w:type="gramEnd"/>
      <w:r>
        <w:t xml:space="preserve"> a stored procedure they use to identify the best technicians for the installations. They use this because it’s a complex calculation that was time consuming to handle manually and they couldn’t easily handle it in their excel file. They use the customer’s zip code, the service they want to have done, and the times they would prefer to have the service to determine which engineer is in their area, with the skills and available during those time slots. It then selects the best engineer.  Currently since this is a stored procedure, they previously had to rely in scheduled runs from IT to provide the outputs which were manually entered into the Excel. </w:t>
      </w:r>
      <w:proofErr w:type="gramStart"/>
      <w:r>
        <w:t>But,</w:t>
      </w:r>
      <w:proofErr w:type="gramEnd"/>
      <w:r>
        <w:t xml:space="preserve"> now she can create a virtual action for the stored procedure that will let the scheduler invoke it right in the app and get real time results. This will greatly decrease the overhead and time to complete installation setups.</w:t>
      </w:r>
    </w:p>
    <w:p w14:paraId="1E9282A4" w14:textId="77777777" w:rsidR="000D69FC" w:rsidRDefault="000D69FC" w:rsidP="000D69FC">
      <w:pPr>
        <w:pStyle w:val="Heading2"/>
      </w:pPr>
      <w:bookmarkStart w:id="23" w:name="_Toc135812831"/>
      <w:r>
        <w:lastRenderedPageBreak/>
        <w:t>What is a Virtual Action Stored Procedure?</w:t>
      </w:r>
      <w:bookmarkEnd w:id="23"/>
    </w:p>
    <w:p w14:paraId="75AA9C40" w14:textId="77777777" w:rsidR="000D69FC" w:rsidRDefault="000D69FC" w:rsidP="000D69FC">
      <w:pPr>
        <w:pStyle w:val="Heading3"/>
      </w:pPr>
      <w:bookmarkStart w:id="24" w:name="_Toc135812832"/>
      <w:r>
        <w:t>Stored Procedures</w:t>
      </w:r>
      <w:bookmarkEnd w:id="24"/>
    </w:p>
    <w:p w14:paraId="2D3938D0" w14:textId="77777777" w:rsidR="000D69FC" w:rsidRDefault="000D69FC" w:rsidP="000D69FC">
      <w:r>
        <w:t xml:space="preserve">SQL provides an action known as a stored procedure. This is one or more transactions statements, or .Net commands that are used to execute complex processes. These processes can accept inputs, provide statements that perform operations on the inputs, and produce an output or return value. </w:t>
      </w:r>
    </w:p>
    <w:p w14:paraId="07455D41" w14:textId="77777777" w:rsidR="000D69FC" w:rsidRDefault="000D69FC" w:rsidP="000D69FC">
      <w:r>
        <w:t xml:space="preserve">Stored procedures are used when complex processes or data needs </w:t>
      </w:r>
      <w:proofErr w:type="gramStart"/>
      <w:r>
        <w:t>would be</w:t>
      </w:r>
      <w:proofErr w:type="gramEnd"/>
      <w:r>
        <w:t xml:space="preserve"> better served being computed at the server level than in the client like power Apps. This improves the performance of the calculation and provides many more complex operations than would be available in a Power App. </w:t>
      </w:r>
    </w:p>
    <w:p w14:paraId="0B174A5A" w14:textId="77777777" w:rsidR="000D69FC" w:rsidRDefault="000D69FC" w:rsidP="000D69FC">
      <w:r>
        <w:t xml:space="preserve">In most cases stored procedures are executed in SQL by IT manually or by using automated triggers. This can cause a burden on IT and a bottleneck for getting needed information. </w:t>
      </w:r>
    </w:p>
    <w:p w14:paraId="178C19F7" w14:textId="77777777" w:rsidR="000D69FC" w:rsidRDefault="000D69FC" w:rsidP="000D69FC">
      <w:r>
        <w:t xml:space="preserve">However, Dataverse can now be used to directly invoke stored procedures using </w:t>
      </w:r>
      <w:proofErr w:type="gramStart"/>
      <w:r>
        <w:t>a Virtual</w:t>
      </w:r>
      <w:proofErr w:type="gramEnd"/>
      <w:r>
        <w:t xml:space="preserve"> Action.</w:t>
      </w:r>
    </w:p>
    <w:p w14:paraId="74CCE634" w14:textId="77777777" w:rsidR="000D69FC" w:rsidRDefault="000D69FC" w:rsidP="000D69FC">
      <w:pPr>
        <w:pStyle w:val="Heading2"/>
      </w:pPr>
      <w:bookmarkStart w:id="25" w:name="_Toc135812833"/>
      <w:r>
        <w:t>Actions, Custom Actions, and Virtual Actions</w:t>
      </w:r>
      <w:bookmarkEnd w:id="25"/>
    </w:p>
    <w:p w14:paraId="73A8520C" w14:textId="77777777" w:rsidR="000D69FC" w:rsidRDefault="000D69FC" w:rsidP="000D69FC">
      <w:r>
        <w:t xml:space="preserve">Dataverse has </w:t>
      </w:r>
      <w:proofErr w:type="gramStart"/>
      <w:r>
        <w:t>a number of</w:t>
      </w:r>
      <w:proofErr w:type="gramEnd"/>
      <w:r>
        <w:t xml:space="preserve"> built in actions that provide synchronous “real-time” events and workflows that developers can use to quickly complete a desired task, for example the Email action will trigger the synchronous sending of an email when invoked as part of a workflow or other method. While there are a variety of actions available to developers, sometimes they feel the need to create Custom Actions. </w:t>
      </w:r>
    </w:p>
    <w:p w14:paraId="1B608BA0" w14:textId="77777777" w:rsidR="000D69FC" w:rsidRDefault="000D69FC" w:rsidP="000D69FC">
      <w:r>
        <w:t xml:space="preserve">Custom Actions allow developers to create their own actions that meet their needs that can be invoked by Power Apps and other clients within the Power Platform. Developers write custom actions which are stored within Dataverse. These custom actions can then be consumed just like the out of the box actions within the organizations they belong to. </w:t>
      </w:r>
    </w:p>
    <w:p w14:paraId="61D936F0" w14:textId="77777777" w:rsidR="000D69FC" w:rsidRDefault="000D69FC" w:rsidP="000D69FC">
      <w:r>
        <w:t xml:space="preserve">Virtual actions are like custom actions, as they are not out of the box, but the action code itself exists in another source, in this example, SQL. The benefit of a virtual action is that it can be invoked by the system without having to recreate the action in Dataverse. Additionally, it allows you to execute actions where the data is stored providing better performance. </w:t>
      </w:r>
    </w:p>
    <w:p w14:paraId="651D8FC5" w14:textId="77777777" w:rsidR="000D69FC" w:rsidRDefault="000D69FC" w:rsidP="000D69FC">
      <w:r>
        <w:t xml:space="preserve">Virtual actions can be created to invoke a stored procedure from within a Power App. A virtual action can be created using a wizard which will step through the process of creation. You will need to know information ahead of time as you will need to be able to: </w:t>
      </w:r>
    </w:p>
    <w:p w14:paraId="3A2158B3" w14:textId="77777777" w:rsidR="000D69FC" w:rsidRDefault="000D69FC" w:rsidP="000D69FC">
      <w:pPr>
        <w:pStyle w:val="ListParagraph"/>
        <w:numPr>
          <w:ilvl w:val="0"/>
          <w:numId w:val="5"/>
        </w:numPr>
      </w:pPr>
      <w:r>
        <w:t xml:space="preserve">Select or create a connection to the appropriate SQL server and database where the stored procedure is </w:t>
      </w:r>
      <w:proofErr w:type="gramStart"/>
      <w:r>
        <w:t>located</w:t>
      </w:r>
      <w:proofErr w:type="gramEnd"/>
    </w:p>
    <w:p w14:paraId="2C54A697" w14:textId="77777777" w:rsidR="000D69FC" w:rsidRDefault="000D69FC" w:rsidP="000D69FC">
      <w:pPr>
        <w:pStyle w:val="ListParagraph"/>
        <w:numPr>
          <w:ilvl w:val="0"/>
          <w:numId w:val="5"/>
        </w:numPr>
      </w:pPr>
      <w:r>
        <w:t xml:space="preserve">Know which stored procedure you wish to </w:t>
      </w:r>
      <w:proofErr w:type="gramStart"/>
      <w:r>
        <w:t>use</w:t>
      </w:r>
      <w:proofErr w:type="gramEnd"/>
    </w:p>
    <w:p w14:paraId="4687C759" w14:textId="77777777" w:rsidR="000D69FC" w:rsidRDefault="000D69FC" w:rsidP="000D69FC">
      <w:pPr>
        <w:pStyle w:val="ListParagraph"/>
        <w:numPr>
          <w:ilvl w:val="0"/>
          <w:numId w:val="5"/>
        </w:numPr>
      </w:pPr>
      <w:r>
        <w:t>What inputs and outputs are required by your procedure</w:t>
      </w:r>
    </w:p>
    <w:p w14:paraId="61F768A9" w14:textId="77777777" w:rsidR="000D69FC" w:rsidRDefault="000D69FC" w:rsidP="000D69FC">
      <w:pPr>
        <w:pStyle w:val="Heading2"/>
      </w:pPr>
      <w:bookmarkStart w:id="26" w:name="_Toc135812834"/>
      <w:r>
        <w:t>Power FX and Virtual Actions</w:t>
      </w:r>
      <w:bookmarkEnd w:id="26"/>
    </w:p>
    <w:p w14:paraId="6B771899" w14:textId="77777777" w:rsidR="000D69FC" w:rsidRPr="002418F1" w:rsidRDefault="000D69FC" w:rsidP="000D69FC">
      <w:r>
        <w:t xml:space="preserve">Power FX is the powerful formula language provided with Dataverse that allows users to create formulas to achieve many different things within an app. They can perform calculations, define actions, and more. </w:t>
      </w:r>
      <w:proofErr w:type="spellStart"/>
      <w:r>
        <w:t>PowerFX</w:t>
      </w:r>
      <w:proofErr w:type="spellEnd"/>
      <w:r>
        <w:t xml:space="preserve"> will be used when creating your custom action. The wizard you are using will provide a streamlined interface that will construct your Power FX formula for you.</w:t>
      </w:r>
    </w:p>
    <w:p w14:paraId="52F7936D" w14:textId="77777777" w:rsidR="000D69FC" w:rsidRDefault="000D69FC" w:rsidP="000D69FC">
      <w:pPr>
        <w:pStyle w:val="Heading1"/>
      </w:pPr>
      <w:bookmarkStart w:id="27" w:name="_Toc135812835"/>
      <w:proofErr w:type="gramStart"/>
      <w:r>
        <w:lastRenderedPageBreak/>
        <w:t>Create</w:t>
      </w:r>
      <w:proofErr w:type="gramEnd"/>
      <w:r>
        <w:t xml:space="preserve"> the Virtual Action Stored Procedure</w:t>
      </w:r>
      <w:bookmarkEnd w:id="27"/>
    </w:p>
    <w:p w14:paraId="7EDFA186" w14:textId="77777777" w:rsidR="000D69FC" w:rsidRDefault="000D69FC" w:rsidP="000D69FC">
      <w:pPr>
        <w:pStyle w:val="ListParagraph"/>
        <w:numPr>
          <w:ilvl w:val="0"/>
          <w:numId w:val="6"/>
        </w:numPr>
      </w:pPr>
      <w:r>
        <w:t>In the Power Apps Maker Portal select Dataverse Accelerator from Apps</w:t>
      </w:r>
    </w:p>
    <w:p w14:paraId="64448538" w14:textId="77777777" w:rsidR="000D69FC" w:rsidRDefault="000D69FC" w:rsidP="000D69FC">
      <w:pPr>
        <w:pStyle w:val="ListParagraph"/>
        <w:numPr>
          <w:ilvl w:val="0"/>
          <w:numId w:val="6"/>
        </w:numPr>
      </w:pPr>
      <w:r>
        <w:t>In the Dataverse Accelerator, click on New Action in the Virtual Actions box.</w:t>
      </w:r>
    </w:p>
    <w:p w14:paraId="69BC2D8D" w14:textId="7C8B2240" w:rsidR="00661085" w:rsidRDefault="00661085" w:rsidP="000D69FC">
      <w:pPr>
        <w:pStyle w:val="ListParagraph"/>
        <w:numPr>
          <w:ilvl w:val="0"/>
          <w:numId w:val="6"/>
        </w:numPr>
      </w:pPr>
      <w:r>
        <w:t xml:space="preserve">You will be asked </w:t>
      </w:r>
      <w:r w:rsidR="00C12342">
        <w:t>to name your plugin and provide a description, then click Advanced Options and click on Launch Plugins Wizard</w:t>
      </w:r>
    </w:p>
    <w:p w14:paraId="35323C02" w14:textId="43B2275B" w:rsidR="000547D8" w:rsidRDefault="000547D8" w:rsidP="000D69FC">
      <w:pPr>
        <w:pStyle w:val="ListParagraph"/>
        <w:numPr>
          <w:ilvl w:val="0"/>
          <w:numId w:val="6"/>
        </w:numPr>
      </w:pPr>
      <w:r>
        <w:t xml:space="preserve">Pls </w:t>
      </w:r>
      <w:r w:rsidR="00731CBF">
        <w:t>use</w:t>
      </w:r>
      <w:r>
        <w:t xml:space="preserve"> your own SQL</w:t>
      </w:r>
      <w:r w:rsidR="008A5E64">
        <w:t xml:space="preserve"> Server</w:t>
      </w:r>
      <w:r>
        <w:t xml:space="preserve"> </w:t>
      </w:r>
      <w:proofErr w:type="gramStart"/>
      <w:r>
        <w:t>login</w:t>
      </w:r>
      <w:proofErr w:type="gramEnd"/>
      <w:r>
        <w:t xml:space="preserve"> </w:t>
      </w:r>
    </w:p>
    <w:p w14:paraId="293D81AF" w14:textId="37A4DE5C" w:rsidR="00C12342" w:rsidRDefault="00C12342" w:rsidP="00C12342">
      <w:pPr>
        <w:ind w:left="768"/>
      </w:pPr>
      <w:ins w:id="28" w:author="Denise Moran" w:date="2023-05-16T20:29:00Z">
        <w:r>
          <w:rPr>
            <w:noProof/>
          </w:rPr>
          <w:drawing>
            <wp:inline distT="0" distB="0" distL="0" distR="0" wp14:anchorId="4AF32ED9" wp14:editId="10C82DFB">
              <wp:extent cx="3352800" cy="2622779"/>
              <wp:effectExtent l="0" t="0" r="0" b="6350"/>
              <wp:docPr id="754832380" name="Picture 7548323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2380" name="Picture 754832380"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61414" cy="2629518"/>
                      </a:xfrm>
                      <a:prstGeom prst="rect">
                        <a:avLst/>
                      </a:prstGeom>
                    </pic:spPr>
                  </pic:pic>
                </a:graphicData>
              </a:graphic>
            </wp:inline>
          </w:drawing>
        </w:r>
      </w:ins>
    </w:p>
    <w:p w14:paraId="33B792C8" w14:textId="45D4E95A" w:rsidR="000D69FC" w:rsidRDefault="000D69FC" w:rsidP="000D69FC">
      <w:pPr>
        <w:pStyle w:val="ListParagraph"/>
        <w:numPr>
          <w:ilvl w:val="0"/>
          <w:numId w:val="6"/>
        </w:numPr>
      </w:pPr>
      <w:r>
        <w:t xml:space="preserve">You will be presented with a connections screen, any SQL connections you </w:t>
      </w:r>
      <w:proofErr w:type="gramStart"/>
      <w:r>
        <w:t>already have</w:t>
      </w:r>
      <w:proofErr w:type="gramEnd"/>
      <w:r>
        <w:t xml:space="preserve"> configured for your organization will appear here. If the </w:t>
      </w:r>
      <w:proofErr w:type="gramStart"/>
      <w:r>
        <w:t>connection</w:t>
      </w:r>
      <w:proofErr w:type="gramEnd"/>
      <w:r>
        <w:t xml:space="preserve"> you need is already present you can select it and skip to step &lt;6&gt;. </w:t>
      </w:r>
    </w:p>
    <w:p w14:paraId="0DF11F9B" w14:textId="76562EE8" w:rsidR="002E5D48" w:rsidRDefault="002E5D48" w:rsidP="002E5D48">
      <w:pPr>
        <w:ind w:left="720"/>
      </w:pPr>
      <w:ins w:id="29" w:author="Denise Moran" w:date="2023-05-16T19:24:00Z">
        <w:r>
          <w:rPr>
            <w:noProof/>
          </w:rPr>
          <w:drawing>
            <wp:inline distT="0" distB="0" distL="0" distR="0" wp14:anchorId="635283EC" wp14:editId="449A64B1">
              <wp:extent cx="4142509" cy="1877406"/>
              <wp:effectExtent l="0" t="0" r="0" b="8890"/>
              <wp:docPr id="1918011290" name="Picture 19180112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011290" name="Picture 1918011290" descr="A screenshot of a computer&#10;&#10;Description automatically generated with medium confidenc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53793" cy="1882520"/>
                      </a:xfrm>
                      <a:prstGeom prst="rect">
                        <a:avLst/>
                      </a:prstGeom>
                    </pic:spPr>
                  </pic:pic>
                </a:graphicData>
              </a:graphic>
            </wp:inline>
          </w:drawing>
        </w:r>
      </w:ins>
    </w:p>
    <w:p w14:paraId="3A21CBDC" w14:textId="3D969A47" w:rsidR="008E201B" w:rsidRDefault="008E201B" w:rsidP="002E5D48">
      <w:pPr>
        <w:ind w:left="720"/>
      </w:pPr>
      <w:r>
        <w:t xml:space="preserve">Otherwise click New Connection or Add </w:t>
      </w:r>
      <w:proofErr w:type="gramStart"/>
      <w:r>
        <w:t>connection</w:t>
      </w:r>
      <w:proofErr w:type="gramEnd"/>
    </w:p>
    <w:p w14:paraId="3ACE50F1" w14:textId="1803EE97" w:rsidR="00842395" w:rsidRDefault="00842395" w:rsidP="00842395">
      <w:pPr>
        <w:ind w:left="1440"/>
      </w:pPr>
      <w:ins w:id="30" w:author="Denise Moran" w:date="2023-05-16T19:23:00Z">
        <w:r>
          <w:rPr>
            <w:noProof/>
          </w:rPr>
          <w:lastRenderedPageBreak/>
          <w:drawing>
            <wp:inline distT="0" distB="0" distL="0" distR="0" wp14:anchorId="69E4E3CE" wp14:editId="1A812CA2">
              <wp:extent cx="4081114" cy="1849582"/>
              <wp:effectExtent l="0" t="0" r="0" b="0"/>
              <wp:docPr id="1095695983" name="Picture 10956959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695983" name="Picture 1095695983"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085574" cy="1851604"/>
                      </a:xfrm>
                      <a:prstGeom prst="rect">
                        <a:avLst/>
                      </a:prstGeom>
                    </pic:spPr>
                  </pic:pic>
                </a:graphicData>
              </a:graphic>
            </wp:inline>
          </w:drawing>
        </w:r>
      </w:ins>
    </w:p>
    <w:p w14:paraId="2486C98A" w14:textId="77777777" w:rsidR="000D69FC" w:rsidRDefault="000D69FC" w:rsidP="000D69FC">
      <w:pPr>
        <w:pStyle w:val="ListParagraph"/>
        <w:numPr>
          <w:ilvl w:val="0"/>
          <w:numId w:val="6"/>
        </w:numPr>
      </w:pPr>
      <w:r>
        <w:t xml:space="preserve">You will be asked for your SQL authentication type, credentials, and other necessary information. Complete the required fields and click </w:t>
      </w:r>
      <w:proofErr w:type="gramStart"/>
      <w:r>
        <w:t>Create</w:t>
      </w:r>
      <w:proofErr w:type="gramEnd"/>
    </w:p>
    <w:p w14:paraId="54AFADF4" w14:textId="701BAEF3" w:rsidR="00902F0E" w:rsidRDefault="00194482" w:rsidP="00194482">
      <w:pPr>
        <w:ind w:left="720"/>
      </w:pPr>
      <w:ins w:id="31" w:author="Denise Moran" w:date="2023-05-16T19:26:00Z">
        <w:r>
          <w:rPr>
            <w:noProof/>
          </w:rPr>
          <w:drawing>
            <wp:inline distT="0" distB="0" distL="0" distR="0" wp14:anchorId="711386C7" wp14:editId="572DC071">
              <wp:extent cx="4717473" cy="2380913"/>
              <wp:effectExtent l="0" t="0" r="6985" b="635"/>
              <wp:docPr id="1071875966" name="Picture 10718759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5966" name="Picture 5"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722140" cy="2383268"/>
                      </a:xfrm>
                      <a:prstGeom prst="rect">
                        <a:avLst/>
                      </a:prstGeom>
                    </pic:spPr>
                  </pic:pic>
                </a:graphicData>
              </a:graphic>
            </wp:inline>
          </w:drawing>
        </w:r>
      </w:ins>
    </w:p>
    <w:p w14:paraId="61EE8687" w14:textId="77777777" w:rsidR="000D69FC" w:rsidRDefault="000D69FC" w:rsidP="000D69FC">
      <w:pPr>
        <w:pStyle w:val="ListParagraph"/>
        <w:numPr>
          <w:ilvl w:val="0"/>
          <w:numId w:val="6"/>
        </w:numPr>
      </w:pPr>
      <w:r>
        <w:t xml:space="preserve">When your connection is created, return to the wizard and select your connection from the connections list and click </w:t>
      </w:r>
      <w:proofErr w:type="gramStart"/>
      <w:r>
        <w:t>Next</w:t>
      </w:r>
      <w:proofErr w:type="gramEnd"/>
    </w:p>
    <w:p w14:paraId="16ABC941" w14:textId="77777777" w:rsidR="000D69FC" w:rsidRDefault="000D69FC" w:rsidP="000D69FC">
      <w:pPr>
        <w:pStyle w:val="ListParagraph"/>
        <w:ind w:left="408"/>
      </w:pPr>
      <w:r>
        <w:t xml:space="preserve">Note: Connections use a Connection Reference to interface between Dataverse and the data source you are connecting to. The connection reference will be created for you, but if you would like to be able to provide a custom name, you can do so by selecting “Advanced options” and opting in to Manually Configure Connection Reference. This can also be used to select from existing connection references for an existing connection. </w:t>
      </w:r>
    </w:p>
    <w:p w14:paraId="57547EC8" w14:textId="77777777" w:rsidR="000D69FC" w:rsidRDefault="000D69FC" w:rsidP="000D69FC">
      <w:pPr>
        <w:pStyle w:val="ListParagraph"/>
        <w:ind w:left="408"/>
      </w:pPr>
      <w:r>
        <w:t xml:space="preserve">If you choose to manually configure, you will be able to select an existing connection reference or supply a name and then click Next. </w:t>
      </w:r>
    </w:p>
    <w:p w14:paraId="5F909306" w14:textId="64156113" w:rsidR="000D69FC" w:rsidRDefault="000D69FC" w:rsidP="000D69FC">
      <w:pPr>
        <w:pStyle w:val="ListParagraph"/>
        <w:numPr>
          <w:ilvl w:val="0"/>
          <w:numId w:val="6"/>
        </w:numPr>
      </w:pPr>
      <w:r>
        <w:t xml:space="preserve">A list of available SQL actions </w:t>
      </w:r>
      <w:proofErr w:type="gramStart"/>
      <w:r>
        <w:t>are</w:t>
      </w:r>
      <w:proofErr w:type="gramEnd"/>
      <w:r>
        <w:t xml:space="preserve"> provided, this allows you to pick which SQL action you want to create a virtual action for. In this case we are using Execute Stored Procedure, select </w:t>
      </w:r>
      <w:r w:rsidR="00406B3E">
        <w:t>the action</w:t>
      </w:r>
      <w:r>
        <w:t xml:space="preserve"> and click </w:t>
      </w:r>
      <w:proofErr w:type="gramStart"/>
      <w:r>
        <w:t>Next</w:t>
      </w:r>
      <w:proofErr w:type="gramEnd"/>
    </w:p>
    <w:p w14:paraId="5CE13170" w14:textId="463284E2" w:rsidR="00406B3E" w:rsidRDefault="00406B3E" w:rsidP="00406B3E">
      <w:pPr>
        <w:ind w:left="768"/>
      </w:pPr>
      <w:ins w:id="32" w:author="Denise Moran" w:date="2023-05-16T19:26:00Z">
        <w:r>
          <w:rPr>
            <w:noProof/>
          </w:rPr>
          <w:lastRenderedPageBreak/>
          <w:drawing>
            <wp:inline distT="0" distB="0" distL="0" distR="0" wp14:anchorId="1B209ADC" wp14:editId="6E89D134">
              <wp:extent cx="5943600" cy="2999740"/>
              <wp:effectExtent l="0" t="0" r="0" b="0"/>
              <wp:docPr id="2126298291" name="Picture 21262982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875966" name="Picture 5" descr="A screenshot of a compu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2999740"/>
                      </a:xfrm>
                      <a:prstGeom prst="rect">
                        <a:avLst/>
                      </a:prstGeom>
                    </pic:spPr>
                  </pic:pic>
                </a:graphicData>
              </a:graphic>
            </wp:inline>
          </w:drawing>
        </w:r>
      </w:ins>
    </w:p>
    <w:p w14:paraId="48653B40" w14:textId="77777777" w:rsidR="000D69FC" w:rsidRDefault="000D69FC" w:rsidP="000D69FC">
      <w:pPr>
        <w:pStyle w:val="ListParagraph"/>
        <w:ind w:left="408"/>
      </w:pPr>
      <w:r>
        <w:t xml:space="preserve">Note: For </w:t>
      </w:r>
      <w:proofErr w:type="gramStart"/>
      <w:r>
        <w:t>now</w:t>
      </w:r>
      <w:proofErr w:type="gramEnd"/>
      <w:r>
        <w:t xml:space="preserve"> only execute stored procedures is available.</w:t>
      </w:r>
    </w:p>
    <w:p w14:paraId="6E9ED991" w14:textId="77777777" w:rsidR="000D69FC" w:rsidRDefault="000D69FC" w:rsidP="000D69FC">
      <w:pPr>
        <w:pStyle w:val="ListParagraph"/>
        <w:numPr>
          <w:ilvl w:val="0"/>
          <w:numId w:val="6"/>
        </w:numPr>
      </w:pPr>
      <w:r>
        <w:t>In the provided dropdowns, select the values for:</w:t>
      </w:r>
    </w:p>
    <w:p w14:paraId="5F0D8F47" w14:textId="77777777" w:rsidR="000D69FC" w:rsidRDefault="000D69FC" w:rsidP="000D69FC">
      <w:pPr>
        <w:pStyle w:val="ListParagraph"/>
        <w:numPr>
          <w:ilvl w:val="1"/>
          <w:numId w:val="6"/>
        </w:numPr>
      </w:pPr>
      <w:r>
        <w:t>Server name – The name of the server for your connection</w:t>
      </w:r>
    </w:p>
    <w:p w14:paraId="263E7D86" w14:textId="77777777" w:rsidR="000D69FC" w:rsidRDefault="000D69FC" w:rsidP="000D69FC">
      <w:pPr>
        <w:pStyle w:val="ListParagraph"/>
        <w:numPr>
          <w:ilvl w:val="1"/>
          <w:numId w:val="6"/>
        </w:numPr>
      </w:pPr>
      <w:r>
        <w:t xml:space="preserve">Database Name – the name of the database on the server you wish to </w:t>
      </w:r>
      <w:proofErr w:type="gramStart"/>
      <w:r>
        <w:t>use</w:t>
      </w:r>
      <w:proofErr w:type="gramEnd"/>
    </w:p>
    <w:p w14:paraId="46623247" w14:textId="77777777" w:rsidR="000D69FC" w:rsidRDefault="000D69FC" w:rsidP="000D69FC">
      <w:pPr>
        <w:pStyle w:val="ListParagraph"/>
        <w:numPr>
          <w:ilvl w:val="1"/>
          <w:numId w:val="6"/>
        </w:numPr>
      </w:pPr>
      <w:r>
        <w:t xml:space="preserve">Procedure Name – The name of the stored procedure you wish to </w:t>
      </w:r>
      <w:proofErr w:type="gramStart"/>
      <w:r>
        <w:t>use</w:t>
      </w:r>
      <w:proofErr w:type="gramEnd"/>
    </w:p>
    <w:p w14:paraId="4E9E0DD0" w14:textId="2084CFCA" w:rsidR="00AD60F9" w:rsidRDefault="00AD60F9" w:rsidP="000D69FC">
      <w:pPr>
        <w:ind w:left="720"/>
      </w:pPr>
      <w:ins w:id="33" w:author="Denise Moran" w:date="2023-05-16T19:39:00Z">
        <w:r>
          <w:rPr>
            <w:noProof/>
          </w:rPr>
          <w:drawing>
            <wp:inline distT="0" distB="0" distL="0" distR="0" wp14:anchorId="22242917" wp14:editId="79015A20">
              <wp:extent cx="5943600" cy="3551555"/>
              <wp:effectExtent l="0" t="0" r="0" b="0"/>
              <wp:docPr id="870540047" name="Picture 8705400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540047" name="Picture 7" descr="A screenshot of a computer&#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551555"/>
                      </a:xfrm>
                      <a:prstGeom prst="rect">
                        <a:avLst/>
                      </a:prstGeom>
                    </pic:spPr>
                  </pic:pic>
                </a:graphicData>
              </a:graphic>
            </wp:inline>
          </w:drawing>
        </w:r>
      </w:ins>
    </w:p>
    <w:p w14:paraId="755F054D" w14:textId="77777777" w:rsidR="004E760B" w:rsidRDefault="004E760B" w:rsidP="004E760B">
      <w:pPr>
        <w:pStyle w:val="ListParagraph"/>
        <w:numPr>
          <w:ilvl w:val="0"/>
          <w:numId w:val="6"/>
        </w:numPr>
      </w:pPr>
      <w:r>
        <w:t xml:space="preserve">After providing values for the initial parameters available, a dynamic list of input values might be presented depending on the last parameter. </w:t>
      </w:r>
      <w:r>
        <w:br/>
      </w:r>
      <w:r>
        <w:rPr>
          <w:noProof/>
        </w:rPr>
        <w:lastRenderedPageBreak/>
        <w:drawing>
          <wp:inline distT="0" distB="0" distL="0" distR="0" wp14:anchorId="79C34A04" wp14:editId="53FB6806">
            <wp:extent cx="4426858" cy="3459193"/>
            <wp:effectExtent l="0" t="0" r="0" b="8255"/>
            <wp:docPr id="520395377" name="Picture 52039537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95377" name="Picture 9" descr="A screenshot of a computer&#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468728" cy="3491910"/>
                    </a:xfrm>
                    <a:prstGeom prst="rect">
                      <a:avLst/>
                    </a:prstGeom>
                  </pic:spPr>
                </pic:pic>
              </a:graphicData>
            </a:graphic>
          </wp:inline>
        </w:drawing>
      </w:r>
      <w:r>
        <w:br/>
      </w:r>
      <w:r>
        <w:br/>
        <w:t>If dynamic values are returned, they can be configured in two ways:</w:t>
      </w:r>
      <w:r>
        <w:br/>
      </w:r>
    </w:p>
    <w:p w14:paraId="595B6211" w14:textId="77777777" w:rsidR="004E760B" w:rsidRDefault="004E760B" w:rsidP="004E760B">
      <w:pPr>
        <w:pStyle w:val="ListParagraph"/>
        <w:numPr>
          <w:ilvl w:val="1"/>
          <w:numId w:val="6"/>
        </w:numPr>
      </w:pPr>
      <w:r w:rsidRPr="00F44596">
        <w:rPr>
          <w:b/>
          <w:bCs/>
        </w:rPr>
        <w:t>Input</w:t>
      </w:r>
      <w:r w:rsidRPr="00F44596">
        <w:rPr>
          <w:b/>
        </w:rPr>
        <w:t xml:space="preserve"> parameters</w:t>
      </w:r>
      <w:r>
        <w:t>, which allow you to change the value every time the plugin is run. Check the box below the parameter to expose it as an input parameter.</w:t>
      </w:r>
      <w:r>
        <w:br/>
      </w:r>
    </w:p>
    <w:p w14:paraId="7E5A9DA7" w14:textId="51D5077A" w:rsidR="004E760B" w:rsidRDefault="004E760B" w:rsidP="005B5869">
      <w:pPr>
        <w:pStyle w:val="ListParagraph"/>
        <w:numPr>
          <w:ilvl w:val="1"/>
          <w:numId w:val="6"/>
        </w:numPr>
      </w:pPr>
      <w:r w:rsidRPr="00F44596">
        <w:rPr>
          <w:b/>
          <w:bCs/>
        </w:rPr>
        <w:t xml:space="preserve">Static </w:t>
      </w:r>
      <w:r w:rsidRPr="00F44596">
        <w:rPr>
          <w:b/>
        </w:rPr>
        <w:t>values</w:t>
      </w:r>
      <w:r>
        <w:t xml:space="preserve">, which stay the same every time the plugin is run. Provide a static value by typing in the text field or </w:t>
      </w:r>
      <w:proofErr w:type="gramStart"/>
      <w:r>
        <w:t>make a selection</w:t>
      </w:r>
      <w:proofErr w:type="gramEnd"/>
      <w:r>
        <w:t xml:space="preserve"> from the dropdown.</w:t>
      </w:r>
      <w:r>
        <w:br/>
      </w:r>
    </w:p>
    <w:p w14:paraId="3F4513B5" w14:textId="77777777" w:rsidR="005B5869" w:rsidRDefault="005B5869" w:rsidP="000D69FC">
      <w:pPr>
        <w:ind w:left="720"/>
      </w:pPr>
      <w:r>
        <w:t xml:space="preserve">Once every field has a value, the Power </w:t>
      </w:r>
      <w:proofErr w:type="spellStart"/>
      <w:r>
        <w:t>Fx</w:t>
      </w:r>
      <w:proofErr w:type="spellEnd"/>
      <w:r>
        <w:t xml:space="preserve"> formula to invoke the procedure is generated. Click </w:t>
      </w:r>
      <w:r w:rsidRPr="00F44596">
        <w:rPr>
          <w:b/>
          <w:bCs/>
        </w:rPr>
        <w:t>Next</w:t>
      </w:r>
      <w:r>
        <w:t>.</w:t>
      </w:r>
      <w:r>
        <w:br/>
      </w:r>
    </w:p>
    <w:p w14:paraId="01F0246D" w14:textId="4D513402" w:rsidR="000D69FC" w:rsidRDefault="000D69FC" w:rsidP="000D69FC">
      <w:pPr>
        <w:ind w:left="720"/>
      </w:pPr>
      <w:r>
        <w:t>Click Next</w:t>
      </w:r>
    </w:p>
    <w:p w14:paraId="718AD9A1" w14:textId="77777777" w:rsidR="000D69FC" w:rsidRDefault="000D69FC" w:rsidP="000D69FC">
      <w:pPr>
        <w:pStyle w:val="ListParagraph"/>
        <w:numPr>
          <w:ilvl w:val="0"/>
          <w:numId w:val="6"/>
        </w:numPr>
      </w:pPr>
      <w:r>
        <w:t xml:space="preserve">You will be </w:t>
      </w:r>
      <w:proofErr w:type="gramStart"/>
      <w:r>
        <w:t>provided</w:t>
      </w:r>
      <w:proofErr w:type="gramEnd"/>
      <w:r>
        <w:t xml:space="preserve"> a review page that will show you the Virtual Action you are </w:t>
      </w:r>
      <w:proofErr w:type="spellStart"/>
      <w:r>
        <w:t>bout</w:t>
      </w:r>
      <w:proofErr w:type="spellEnd"/>
      <w:r>
        <w:t xml:space="preserve"> to create for the stored procedure. If everything looks correct, click Generate Action.</w:t>
      </w:r>
    </w:p>
    <w:p w14:paraId="0BFDF4AB" w14:textId="289FFB28" w:rsidR="002A00D2" w:rsidRDefault="002A00D2" w:rsidP="002A00D2">
      <w:pPr>
        <w:ind w:left="768"/>
      </w:pPr>
      <w:ins w:id="34" w:author="Denise Moran" w:date="2023-05-16T20:06:00Z">
        <w:r>
          <w:rPr>
            <w:noProof/>
          </w:rPr>
          <w:lastRenderedPageBreak/>
          <w:drawing>
            <wp:inline distT="0" distB="0" distL="0" distR="0" wp14:anchorId="1C73041D" wp14:editId="6E27FF26">
              <wp:extent cx="5943600" cy="4873625"/>
              <wp:effectExtent l="0" t="0" r="0" b="3175"/>
              <wp:docPr id="1231146783" name="Picture 123114678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146783" name="Picture 10" descr="A screenshot of a computer&#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943600" cy="4873625"/>
                      </a:xfrm>
                      <a:prstGeom prst="rect">
                        <a:avLst/>
                      </a:prstGeom>
                    </pic:spPr>
                  </pic:pic>
                </a:graphicData>
              </a:graphic>
            </wp:inline>
          </w:drawing>
        </w:r>
      </w:ins>
    </w:p>
    <w:p w14:paraId="76CBE1E8" w14:textId="77777777" w:rsidR="000D69FC" w:rsidRDefault="000D69FC" w:rsidP="000D69FC">
      <w:pPr>
        <w:ind w:left="48"/>
      </w:pPr>
      <w:r>
        <w:t xml:space="preserve">Your virtual action has been created! </w:t>
      </w:r>
    </w:p>
    <w:p w14:paraId="06A67B32" w14:textId="77777777" w:rsidR="000D69FC" w:rsidRDefault="000D69FC" w:rsidP="000D69FC">
      <w:pPr>
        <w:pStyle w:val="ListParagraph"/>
        <w:numPr>
          <w:ilvl w:val="0"/>
          <w:numId w:val="6"/>
        </w:numPr>
      </w:pPr>
      <w:r>
        <w:t xml:space="preserve">You will be taken to the Virtual Action page which will show you any parameters that the stored procedure will be using. Each parameter that is expected will be listed and you can leave them as </w:t>
      </w:r>
      <w:proofErr w:type="gramStart"/>
      <w:r>
        <w:t>is, or</w:t>
      </w:r>
      <w:proofErr w:type="gramEnd"/>
      <w:r>
        <w:t xml:space="preserve"> configure them yourself. Each parameter will include:</w:t>
      </w:r>
    </w:p>
    <w:p w14:paraId="3BD0CEA8" w14:textId="77777777" w:rsidR="000D69FC" w:rsidRDefault="000D69FC" w:rsidP="000D69FC">
      <w:pPr>
        <w:pStyle w:val="ListParagraph"/>
        <w:numPr>
          <w:ilvl w:val="1"/>
          <w:numId w:val="6"/>
        </w:numPr>
      </w:pPr>
      <w:r>
        <w:t>Label – the parameter name</w:t>
      </w:r>
    </w:p>
    <w:p w14:paraId="5494E44A" w14:textId="77777777" w:rsidR="000D69FC" w:rsidRDefault="000D69FC" w:rsidP="000D69FC">
      <w:pPr>
        <w:pStyle w:val="ListParagraph"/>
        <w:numPr>
          <w:ilvl w:val="1"/>
          <w:numId w:val="6"/>
        </w:numPr>
      </w:pPr>
      <w:r>
        <w:t xml:space="preserve">Direction – wither it is an input to the procedure or an output from the </w:t>
      </w:r>
      <w:proofErr w:type="gramStart"/>
      <w:r>
        <w:t>procedure</w:t>
      </w:r>
      <w:proofErr w:type="gramEnd"/>
    </w:p>
    <w:p w14:paraId="6F06BBE1" w14:textId="77777777" w:rsidR="000D69FC" w:rsidRDefault="000D69FC" w:rsidP="000D69FC">
      <w:pPr>
        <w:pStyle w:val="ListParagraph"/>
        <w:numPr>
          <w:ilvl w:val="1"/>
          <w:numId w:val="6"/>
        </w:numPr>
      </w:pPr>
      <w:r>
        <w:t xml:space="preserve">Data type – what type of data will be </w:t>
      </w:r>
      <w:proofErr w:type="gramStart"/>
      <w:r>
        <w:t>used</w:t>
      </w:r>
      <w:proofErr w:type="gramEnd"/>
    </w:p>
    <w:p w14:paraId="70628E23" w14:textId="77777777" w:rsidR="000D69FC" w:rsidRDefault="000D69FC" w:rsidP="000D69FC">
      <w:pPr>
        <w:pStyle w:val="ListParagraph"/>
        <w:numPr>
          <w:ilvl w:val="1"/>
          <w:numId w:val="6"/>
        </w:numPr>
      </w:pPr>
      <w:r>
        <w:t xml:space="preserve">Required – This will indicate if the parameter must be populated or if can be left blank. </w:t>
      </w:r>
    </w:p>
    <w:p w14:paraId="0FF3C808" w14:textId="77777777" w:rsidR="000D69FC" w:rsidRDefault="000D69FC" w:rsidP="000D69FC">
      <w:r>
        <w:t xml:space="preserve">Note: If you require additional parameters than the ones listed, they can be added using the New Parameter button.  This will insert a blank parameter row that can then be configured. </w:t>
      </w:r>
    </w:p>
    <w:p w14:paraId="164DA35D" w14:textId="77777777" w:rsidR="000D69FC" w:rsidRDefault="000D69FC" w:rsidP="000D69FC">
      <w:pPr>
        <w:pStyle w:val="ListParagraph"/>
        <w:numPr>
          <w:ilvl w:val="0"/>
          <w:numId w:val="6"/>
        </w:numPr>
      </w:pPr>
      <w:r>
        <w:t xml:space="preserve">Formula – This is the </w:t>
      </w:r>
      <w:proofErr w:type="spellStart"/>
      <w:r>
        <w:t>PowerFX</w:t>
      </w:r>
      <w:proofErr w:type="spellEnd"/>
      <w:r>
        <w:t xml:space="preserve"> formula that has been generated for your stored procedure based on the wizard selection that have been made. This is the actual Custom Action itself. You can view and edit the contents of the formula here. </w:t>
      </w:r>
    </w:p>
    <w:p w14:paraId="3B80F310" w14:textId="77777777" w:rsidR="000D69FC" w:rsidRDefault="000D69FC" w:rsidP="000D69FC">
      <w:pPr>
        <w:pStyle w:val="ListParagraph"/>
        <w:numPr>
          <w:ilvl w:val="0"/>
          <w:numId w:val="6"/>
        </w:numPr>
      </w:pPr>
      <w:r>
        <w:t xml:space="preserve">You can test the plugin by clicking </w:t>
      </w:r>
      <w:proofErr w:type="gramStart"/>
      <w:r>
        <w:t>Test</w:t>
      </w:r>
      <w:proofErr w:type="gramEnd"/>
    </w:p>
    <w:p w14:paraId="5CF98334" w14:textId="77777777" w:rsidR="000D69FC" w:rsidRDefault="000D69FC" w:rsidP="000D69FC">
      <w:pPr>
        <w:pStyle w:val="ListParagraph"/>
        <w:numPr>
          <w:ilvl w:val="0"/>
          <w:numId w:val="6"/>
        </w:numPr>
      </w:pPr>
      <w:r>
        <w:t xml:space="preserve">In the provided fields enter in sample data, this will be used to invoke the stored procedure. When the procedure is </w:t>
      </w:r>
      <w:proofErr w:type="gramStart"/>
      <w:r>
        <w:t>invoked</w:t>
      </w:r>
      <w:proofErr w:type="gramEnd"/>
      <w:r>
        <w:t xml:space="preserve"> you will be informed if it was successful or not. </w:t>
      </w:r>
    </w:p>
    <w:p w14:paraId="6B2B4C49" w14:textId="77777777" w:rsidR="000D69FC" w:rsidRDefault="000D69FC" w:rsidP="000D69FC">
      <w:pPr>
        <w:pStyle w:val="ListParagraph"/>
        <w:ind w:left="1128"/>
      </w:pPr>
      <w:r>
        <w:lastRenderedPageBreak/>
        <w:t xml:space="preserve">In this example use: </w:t>
      </w:r>
    </w:p>
    <w:p w14:paraId="771A8A05" w14:textId="77777777" w:rsidR="000D69FC" w:rsidRDefault="000D69FC" w:rsidP="000D69FC">
      <w:pPr>
        <w:pStyle w:val="ListParagraph"/>
        <w:numPr>
          <w:ilvl w:val="0"/>
          <w:numId w:val="34"/>
        </w:numPr>
      </w:pPr>
      <w:proofErr w:type="spellStart"/>
      <w:r>
        <w:t>OrderID</w:t>
      </w:r>
      <w:proofErr w:type="spellEnd"/>
      <w:r>
        <w:t xml:space="preserve"> – 11099895</w:t>
      </w:r>
    </w:p>
    <w:p w14:paraId="502DEB9C" w14:textId="77777777" w:rsidR="000D69FC" w:rsidRDefault="000D69FC" w:rsidP="000D69FC">
      <w:pPr>
        <w:pStyle w:val="ListParagraph"/>
        <w:numPr>
          <w:ilvl w:val="0"/>
          <w:numId w:val="34"/>
        </w:numPr>
      </w:pPr>
      <w:proofErr w:type="spellStart"/>
      <w:r>
        <w:t>SlotStartHour</w:t>
      </w:r>
      <w:proofErr w:type="spellEnd"/>
      <w:r>
        <w:t xml:space="preserve"> – 9</w:t>
      </w:r>
    </w:p>
    <w:p w14:paraId="0CB49B03" w14:textId="77777777" w:rsidR="000D69FC" w:rsidRDefault="000D69FC" w:rsidP="000D69FC">
      <w:pPr>
        <w:pStyle w:val="ListParagraph"/>
        <w:numPr>
          <w:ilvl w:val="0"/>
          <w:numId w:val="34"/>
        </w:numPr>
      </w:pPr>
      <w:proofErr w:type="spellStart"/>
      <w:r>
        <w:t>CustomerZipCode</w:t>
      </w:r>
      <w:proofErr w:type="spellEnd"/>
      <w:r>
        <w:t xml:space="preserve"> – 95014</w:t>
      </w:r>
    </w:p>
    <w:p w14:paraId="07AB85AE" w14:textId="77777777" w:rsidR="000D69FC" w:rsidRDefault="000D69FC" w:rsidP="000D69FC">
      <w:pPr>
        <w:pStyle w:val="ListParagraph"/>
        <w:numPr>
          <w:ilvl w:val="0"/>
          <w:numId w:val="34"/>
        </w:numPr>
      </w:pPr>
      <w:proofErr w:type="spellStart"/>
      <w:r>
        <w:t>Preferreddate</w:t>
      </w:r>
      <w:proofErr w:type="spellEnd"/>
      <w:r>
        <w:t xml:space="preserve"> – 3-29-2023</w:t>
      </w:r>
    </w:p>
    <w:p w14:paraId="5A34118B" w14:textId="77777777" w:rsidR="000D69FC" w:rsidRDefault="000D69FC" w:rsidP="000D69FC">
      <w:pPr>
        <w:pStyle w:val="ListParagraph"/>
        <w:numPr>
          <w:ilvl w:val="0"/>
          <w:numId w:val="34"/>
        </w:numPr>
      </w:pPr>
      <w:proofErr w:type="spellStart"/>
      <w:r>
        <w:t>Worktype</w:t>
      </w:r>
      <w:proofErr w:type="spellEnd"/>
      <w:r>
        <w:t xml:space="preserve"> – </w:t>
      </w:r>
      <w:r>
        <w:rPr>
          <w:rFonts w:ascii="Calibri" w:hAnsi="Calibri" w:cs="Calibri"/>
          <w:color w:val="000000"/>
          <w:shd w:val="clear" w:color="auto" w:fill="FFFFFF"/>
        </w:rPr>
        <w:t>Installation of Solar Panel</w:t>
      </w:r>
    </w:p>
    <w:p w14:paraId="1A91D737" w14:textId="77777777" w:rsidR="000D69FC" w:rsidRDefault="000D69FC" w:rsidP="000D69FC">
      <w:pPr>
        <w:ind w:left="1128"/>
      </w:pPr>
      <w:r>
        <w:t>Click Run</w:t>
      </w:r>
    </w:p>
    <w:p w14:paraId="67FA2B06" w14:textId="77777777" w:rsidR="000D69FC" w:rsidRDefault="000D69FC" w:rsidP="000D69FC">
      <w:pPr>
        <w:ind w:left="1128"/>
      </w:pPr>
      <w:r>
        <w:t xml:space="preserve">You will see </w:t>
      </w:r>
      <w:proofErr w:type="gramStart"/>
      <w:r>
        <w:t>a confirmation</w:t>
      </w:r>
      <w:proofErr w:type="gramEnd"/>
      <w:r>
        <w:t xml:space="preserve"> the stored procedure was invoked </w:t>
      </w:r>
      <w:proofErr w:type="gramStart"/>
      <w:r>
        <w:t>successfully</w:t>
      </w:r>
      <w:proofErr w:type="gramEnd"/>
    </w:p>
    <w:p w14:paraId="0351816A" w14:textId="77777777" w:rsidR="000D69FC" w:rsidRDefault="000D69FC" w:rsidP="000D69FC">
      <w:pPr>
        <w:pStyle w:val="ListParagraph"/>
        <w:numPr>
          <w:ilvl w:val="0"/>
          <w:numId w:val="6"/>
        </w:numPr>
      </w:pPr>
      <w:r>
        <w:t>Once you are finished click Next.</w:t>
      </w:r>
    </w:p>
    <w:p w14:paraId="68DE7920" w14:textId="77777777" w:rsidR="000D69FC" w:rsidRDefault="000D69FC" w:rsidP="000D69FC">
      <w:r>
        <w:t xml:space="preserve">Your Stored Procedure is now ready to </w:t>
      </w:r>
      <w:proofErr w:type="gramStart"/>
      <w:r>
        <w:t>use</w:t>
      </w:r>
      <w:proofErr w:type="gramEnd"/>
      <w:r>
        <w:t>!</w:t>
      </w:r>
    </w:p>
    <w:p w14:paraId="39D9B49E" w14:textId="77777777" w:rsidR="000D69FC" w:rsidRDefault="000D69FC" w:rsidP="000D69FC">
      <w:r>
        <w:t>Next, see the Power Actions module on how to add your Virtual Action Stored Procedure into your app.</w:t>
      </w:r>
    </w:p>
    <w:p w14:paraId="6FF2E2C5" w14:textId="77777777" w:rsidR="000D69FC" w:rsidRDefault="000D69FC" w:rsidP="000D69FC">
      <w:pPr>
        <w:pStyle w:val="Heading1"/>
      </w:pPr>
      <w:bookmarkStart w:id="35" w:name="_Toc135812836"/>
      <w:r>
        <w:t>Add your virtual stored procedure to your Canvas App</w:t>
      </w:r>
      <w:bookmarkEnd w:id="35"/>
    </w:p>
    <w:p w14:paraId="19A98B33" w14:textId="77777777" w:rsidR="000D69FC" w:rsidRDefault="000D69FC" w:rsidP="000D69FC">
      <w:pPr>
        <w:spacing w:line="257" w:lineRule="auto"/>
      </w:pPr>
      <w:r w:rsidRPr="5C34EFCB">
        <w:rPr>
          <w:rFonts w:ascii="Calibri" w:eastAsia="Calibri" w:hAnsi="Calibri" w:cs="Calibri"/>
          <w:b/>
          <w:bCs/>
        </w:rPr>
        <w:t xml:space="preserve">Invoke the Low Code Plugin Stored Procedure with a </w:t>
      </w:r>
      <w:proofErr w:type="gramStart"/>
      <w:r w:rsidRPr="5C34EFCB">
        <w:rPr>
          <w:rFonts w:ascii="Calibri" w:eastAsia="Calibri" w:hAnsi="Calibri" w:cs="Calibri"/>
          <w:b/>
          <w:bCs/>
        </w:rPr>
        <w:t>button</w:t>
      </w:r>
      <w:proofErr w:type="gramEnd"/>
    </w:p>
    <w:p w14:paraId="184DF4C1" w14:textId="77777777" w:rsidR="000D69FC" w:rsidRDefault="000D69FC" w:rsidP="000D69FC">
      <w:pPr>
        <w:spacing w:line="257" w:lineRule="auto"/>
      </w:pPr>
      <w:r w:rsidRPr="5C34EFCB">
        <w:rPr>
          <w:rFonts w:ascii="Calibri" w:eastAsia="Calibri" w:hAnsi="Calibri" w:cs="Calibri"/>
        </w:rPr>
        <w:t xml:space="preserve">Once the low code plugin stored procedure is created you can then decide how to invoke it from within canvas apps. One good way to easily invoke it is by using a button on the app. Using the </w:t>
      </w:r>
      <w:proofErr w:type="spellStart"/>
      <w:r w:rsidRPr="5C34EFCB">
        <w:rPr>
          <w:rFonts w:ascii="Calibri" w:eastAsia="Calibri" w:hAnsi="Calibri" w:cs="Calibri"/>
        </w:rPr>
        <w:t>OnClick</w:t>
      </w:r>
      <w:proofErr w:type="spellEnd"/>
      <w:r w:rsidRPr="5C34EFCB">
        <w:rPr>
          <w:rFonts w:ascii="Calibri" w:eastAsia="Calibri" w:hAnsi="Calibri" w:cs="Calibri"/>
        </w:rPr>
        <w:t xml:space="preserve"> formula you can specify you want it to be executed and link the input values to existing fields. </w:t>
      </w:r>
    </w:p>
    <w:p w14:paraId="01B33FB2" w14:textId="77777777" w:rsidR="000D69FC" w:rsidRDefault="000D69FC" w:rsidP="000D69FC">
      <w:pPr>
        <w:spacing w:line="257" w:lineRule="auto"/>
      </w:pPr>
      <w:r w:rsidRPr="5C34EFCB">
        <w:rPr>
          <w:rFonts w:ascii="Calibri" w:eastAsia="Calibri" w:hAnsi="Calibri" w:cs="Calibri"/>
        </w:rPr>
        <w:t xml:space="preserve">To do this, you will need to know the name of the plugin you created, </w:t>
      </w:r>
      <w:proofErr w:type="gramStart"/>
      <w:r w:rsidRPr="5C34EFCB">
        <w:rPr>
          <w:rFonts w:ascii="Calibri" w:eastAsia="Calibri" w:hAnsi="Calibri" w:cs="Calibri"/>
        </w:rPr>
        <w:t>and also</w:t>
      </w:r>
      <w:proofErr w:type="gramEnd"/>
      <w:r w:rsidRPr="5C34EFCB">
        <w:rPr>
          <w:rFonts w:ascii="Calibri" w:eastAsia="Calibri" w:hAnsi="Calibri" w:cs="Calibri"/>
        </w:rPr>
        <w:t xml:space="preserve"> know the input parameters you set up. If you have forgotten you can look at your plugin’s details to get this information before you start.</w:t>
      </w:r>
    </w:p>
    <w:p w14:paraId="549F5040" w14:textId="77777777" w:rsidR="000D69FC" w:rsidRDefault="000D69FC" w:rsidP="000D69FC">
      <w:pPr>
        <w:spacing w:line="257" w:lineRule="auto"/>
      </w:pPr>
      <w:r w:rsidRPr="5C34EFCB">
        <w:rPr>
          <w:rFonts w:ascii="Calibri" w:eastAsia="Calibri" w:hAnsi="Calibri" w:cs="Calibri"/>
        </w:rPr>
        <w:t>To set the button to invoke the stored procedure:</w:t>
      </w:r>
    </w:p>
    <w:p w14:paraId="7ED6971E" w14:textId="77777777" w:rsidR="000D69FC" w:rsidRDefault="000D69FC" w:rsidP="000D69FC">
      <w:pPr>
        <w:pStyle w:val="ListParagraph"/>
        <w:numPr>
          <w:ilvl w:val="0"/>
          <w:numId w:val="35"/>
        </w:numPr>
        <w:spacing w:after="0"/>
        <w:rPr>
          <w:rFonts w:ascii="Calibri" w:eastAsia="Calibri" w:hAnsi="Calibri" w:cs="Calibri"/>
        </w:rPr>
      </w:pPr>
      <w:r w:rsidRPr="5C34EFCB">
        <w:rPr>
          <w:rFonts w:ascii="Calibri" w:eastAsia="Calibri" w:hAnsi="Calibri" w:cs="Calibri"/>
        </w:rPr>
        <w:t>Open the Canvas app you want to invoke the stored procedure plugin from</w:t>
      </w:r>
    </w:p>
    <w:p w14:paraId="09705203" w14:textId="77777777" w:rsidR="000D69FC" w:rsidRDefault="000D69FC" w:rsidP="000D69FC">
      <w:pPr>
        <w:pStyle w:val="ListParagraph"/>
        <w:numPr>
          <w:ilvl w:val="0"/>
          <w:numId w:val="35"/>
        </w:numPr>
        <w:spacing w:after="0"/>
        <w:rPr>
          <w:rFonts w:ascii="Calibri" w:eastAsia="Calibri" w:hAnsi="Calibri" w:cs="Calibri"/>
        </w:rPr>
      </w:pPr>
      <w:r w:rsidRPr="5C34EFCB">
        <w:rPr>
          <w:rFonts w:ascii="Calibri" w:eastAsia="Calibri" w:hAnsi="Calibri" w:cs="Calibri"/>
        </w:rPr>
        <w:t xml:space="preserve">Click on the Data icon in the </w:t>
      </w:r>
      <w:proofErr w:type="gramStart"/>
      <w:r w:rsidRPr="5C34EFCB">
        <w:rPr>
          <w:rFonts w:ascii="Calibri" w:eastAsia="Calibri" w:hAnsi="Calibri" w:cs="Calibri"/>
        </w:rPr>
        <w:t>left hand</w:t>
      </w:r>
      <w:proofErr w:type="gramEnd"/>
      <w:r w:rsidRPr="5C34EFCB">
        <w:rPr>
          <w:rFonts w:ascii="Calibri" w:eastAsia="Calibri" w:hAnsi="Calibri" w:cs="Calibri"/>
        </w:rPr>
        <w:t xml:space="preserve"> navigation panel</w:t>
      </w:r>
    </w:p>
    <w:p w14:paraId="3506F729" w14:textId="77777777" w:rsidR="000D69FC" w:rsidRDefault="000D69FC" w:rsidP="000D69FC">
      <w:pPr>
        <w:pStyle w:val="ListParagraph"/>
        <w:numPr>
          <w:ilvl w:val="0"/>
          <w:numId w:val="35"/>
        </w:numPr>
        <w:spacing w:after="0"/>
        <w:rPr>
          <w:rFonts w:ascii="Calibri" w:eastAsia="Calibri" w:hAnsi="Calibri" w:cs="Calibri"/>
        </w:rPr>
      </w:pPr>
      <w:r w:rsidRPr="5C34EFCB">
        <w:rPr>
          <w:rFonts w:ascii="Calibri" w:eastAsia="Calibri" w:hAnsi="Calibri" w:cs="Calibri"/>
        </w:rPr>
        <w:t xml:space="preserve">Search for “Environment” and install the Environment data source. This is used for plugins, </w:t>
      </w:r>
      <w:proofErr w:type="gramStart"/>
      <w:r w:rsidRPr="5C34EFCB">
        <w:rPr>
          <w:rFonts w:ascii="Calibri" w:eastAsia="Calibri" w:hAnsi="Calibri" w:cs="Calibri"/>
        </w:rPr>
        <w:t>actions</w:t>
      </w:r>
      <w:proofErr w:type="gramEnd"/>
      <w:r w:rsidRPr="5C34EFCB">
        <w:rPr>
          <w:rFonts w:ascii="Calibri" w:eastAsia="Calibri" w:hAnsi="Calibri" w:cs="Calibri"/>
        </w:rPr>
        <w:t xml:space="preserve"> and other functions. It must be present to use the plugin. </w:t>
      </w:r>
    </w:p>
    <w:p w14:paraId="6744B0F7" w14:textId="77777777" w:rsidR="000D69FC" w:rsidRDefault="000D69FC" w:rsidP="000D69FC">
      <w:pPr>
        <w:pStyle w:val="ListParagraph"/>
        <w:numPr>
          <w:ilvl w:val="0"/>
          <w:numId w:val="35"/>
        </w:numPr>
        <w:spacing w:after="0"/>
        <w:rPr>
          <w:rFonts w:ascii="Calibri" w:eastAsia="Calibri" w:hAnsi="Calibri" w:cs="Calibri"/>
        </w:rPr>
      </w:pPr>
      <w:r w:rsidRPr="5C34EFCB">
        <w:rPr>
          <w:rFonts w:ascii="Calibri" w:eastAsia="Calibri" w:hAnsi="Calibri" w:cs="Calibri"/>
        </w:rPr>
        <w:t xml:space="preserve">Add a button onto the </w:t>
      </w:r>
      <w:proofErr w:type="spellStart"/>
      <w:r w:rsidRPr="5C34EFCB">
        <w:rPr>
          <w:rFonts w:ascii="Calibri" w:eastAsia="Calibri" w:hAnsi="Calibri" w:cs="Calibri"/>
        </w:rPr>
        <w:t>the</w:t>
      </w:r>
      <w:proofErr w:type="spellEnd"/>
      <w:r w:rsidRPr="5C34EFCB">
        <w:rPr>
          <w:rFonts w:ascii="Calibri" w:eastAsia="Calibri" w:hAnsi="Calibri" w:cs="Calibri"/>
        </w:rPr>
        <w:t xml:space="preserve"> app in the maker </w:t>
      </w:r>
      <w:proofErr w:type="gramStart"/>
      <w:r w:rsidRPr="5C34EFCB">
        <w:rPr>
          <w:rFonts w:ascii="Calibri" w:eastAsia="Calibri" w:hAnsi="Calibri" w:cs="Calibri"/>
        </w:rPr>
        <w:t>portal</w:t>
      </w:r>
      <w:proofErr w:type="gramEnd"/>
    </w:p>
    <w:p w14:paraId="5145E219" w14:textId="77777777" w:rsidR="000D69FC" w:rsidRDefault="000D69FC" w:rsidP="000D69FC">
      <w:pPr>
        <w:pStyle w:val="ListParagraph"/>
        <w:numPr>
          <w:ilvl w:val="0"/>
          <w:numId w:val="35"/>
        </w:numPr>
        <w:spacing w:after="0"/>
        <w:rPr>
          <w:rFonts w:ascii="Calibri" w:eastAsia="Calibri" w:hAnsi="Calibri" w:cs="Calibri"/>
        </w:rPr>
      </w:pPr>
      <w:r w:rsidRPr="5C34EFCB">
        <w:rPr>
          <w:rFonts w:ascii="Calibri" w:eastAsia="Calibri" w:hAnsi="Calibri" w:cs="Calibri"/>
        </w:rPr>
        <w:t>Select the “</w:t>
      </w:r>
      <w:proofErr w:type="spellStart"/>
      <w:r w:rsidRPr="5C34EFCB">
        <w:rPr>
          <w:rFonts w:ascii="Calibri" w:eastAsia="Calibri" w:hAnsi="Calibri" w:cs="Calibri"/>
        </w:rPr>
        <w:t>OnClick</w:t>
      </w:r>
      <w:proofErr w:type="spellEnd"/>
      <w:r w:rsidRPr="5C34EFCB">
        <w:rPr>
          <w:rFonts w:ascii="Calibri" w:eastAsia="Calibri" w:hAnsi="Calibri" w:cs="Calibri"/>
        </w:rPr>
        <w:t xml:space="preserve">” property and click in the formula </w:t>
      </w:r>
      <w:proofErr w:type="gramStart"/>
      <w:r w:rsidRPr="5C34EFCB">
        <w:rPr>
          <w:rFonts w:ascii="Calibri" w:eastAsia="Calibri" w:hAnsi="Calibri" w:cs="Calibri"/>
        </w:rPr>
        <w:t>bar</w:t>
      </w:r>
      <w:proofErr w:type="gramEnd"/>
    </w:p>
    <w:p w14:paraId="00FFC848" w14:textId="77777777" w:rsidR="000D69FC" w:rsidRDefault="000D69FC" w:rsidP="000D69FC">
      <w:pPr>
        <w:pStyle w:val="ListParagraph"/>
        <w:numPr>
          <w:ilvl w:val="0"/>
          <w:numId w:val="35"/>
        </w:numPr>
        <w:spacing w:after="0"/>
        <w:rPr>
          <w:rFonts w:ascii="Calibri" w:eastAsia="Calibri" w:hAnsi="Calibri" w:cs="Calibri"/>
        </w:rPr>
      </w:pPr>
      <w:r w:rsidRPr="5C34EFCB">
        <w:rPr>
          <w:rFonts w:ascii="Calibri" w:eastAsia="Calibri" w:hAnsi="Calibri" w:cs="Calibri"/>
        </w:rPr>
        <w:t>In the formula bar you will need to input a formula to:</w:t>
      </w:r>
    </w:p>
    <w:p w14:paraId="6FB3148C" w14:textId="77777777" w:rsidR="000D69FC" w:rsidRDefault="000D69FC" w:rsidP="000D69FC">
      <w:pPr>
        <w:pStyle w:val="ListParagraph"/>
        <w:numPr>
          <w:ilvl w:val="0"/>
          <w:numId w:val="35"/>
        </w:numPr>
        <w:spacing w:after="0"/>
        <w:rPr>
          <w:rFonts w:ascii="Calibri" w:eastAsia="Calibri" w:hAnsi="Calibri" w:cs="Calibri"/>
        </w:rPr>
      </w:pPr>
      <w:r w:rsidRPr="5C34EFCB">
        <w:rPr>
          <w:rFonts w:ascii="Calibri" w:eastAsia="Calibri" w:hAnsi="Calibri" w:cs="Calibri"/>
        </w:rPr>
        <w:t xml:space="preserve">Call the Environment data source – this is used to execute the plugins we have </w:t>
      </w:r>
      <w:proofErr w:type="gramStart"/>
      <w:r w:rsidRPr="5C34EFCB">
        <w:rPr>
          <w:rFonts w:ascii="Calibri" w:eastAsia="Calibri" w:hAnsi="Calibri" w:cs="Calibri"/>
        </w:rPr>
        <w:t>created</w:t>
      </w:r>
      <w:proofErr w:type="gramEnd"/>
    </w:p>
    <w:p w14:paraId="44282703" w14:textId="77777777" w:rsidR="000D69FC" w:rsidRDefault="000D69FC" w:rsidP="000D69FC">
      <w:pPr>
        <w:pStyle w:val="ListParagraph"/>
        <w:numPr>
          <w:ilvl w:val="0"/>
          <w:numId w:val="35"/>
        </w:numPr>
        <w:spacing w:after="0"/>
        <w:rPr>
          <w:rFonts w:ascii="Calibri" w:eastAsia="Calibri" w:hAnsi="Calibri" w:cs="Calibri"/>
        </w:rPr>
      </w:pPr>
      <w:r w:rsidRPr="5C34EFCB">
        <w:rPr>
          <w:rFonts w:ascii="Calibri" w:eastAsia="Calibri" w:hAnsi="Calibri" w:cs="Calibri"/>
        </w:rPr>
        <w:t xml:space="preserve">Specify the plugin you want to </w:t>
      </w:r>
      <w:proofErr w:type="gramStart"/>
      <w:r w:rsidRPr="5C34EFCB">
        <w:rPr>
          <w:rFonts w:ascii="Calibri" w:eastAsia="Calibri" w:hAnsi="Calibri" w:cs="Calibri"/>
        </w:rPr>
        <w:t>use</w:t>
      </w:r>
      <w:proofErr w:type="gramEnd"/>
    </w:p>
    <w:p w14:paraId="536D6F89" w14:textId="77777777" w:rsidR="000D69FC" w:rsidRDefault="000D69FC" w:rsidP="000D69FC">
      <w:pPr>
        <w:pStyle w:val="ListParagraph"/>
        <w:numPr>
          <w:ilvl w:val="0"/>
          <w:numId w:val="35"/>
        </w:numPr>
        <w:spacing w:after="0"/>
        <w:rPr>
          <w:rFonts w:ascii="Calibri" w:eastAsia="Calibri" w:hAnsi="Calibri" w:cs="Calibri"/>
        </w:rPr>
      </w:pPr>
      <w:r w:rsidRPr="5C34EFCB">
        <w:rPr>
          <w:rFonts w:ascii="Calibri" w:eastAsia="Calibri" w:hAnsi="Calibri" w:cs="Calibri"/>
        </w:rPr>
        <w:t>Identify which fields on the form you want to map to which input parameter.</w:t>
      </w:r>
      <w:r>
        <w:br/>
      </w:r>
    </w:p>
    <w:p w14:paraId="285CC59E" w14:textId="77777777" w:rsidR="000D69FC" w:rsidRDefault="000D69FC" w:rsidP="000D69FC">
      <w:pPr>
        <w:spacing w:line="257" w:lineRule="auto"/>
      </w:pPr>
      <w:r w:rsidRPr="5C34EFCB">
        <w:rPr>
          <w:rFonts w:ascii="Calibri" w:eastAsia="Calibri" w:hAnsi="Calibri" w:cs="Calibri"/>
        </w:rPr>
        <w:t>Note: If an input parameter is configured to a static value and not a variable, that parameter does not need to be defined.</w:t>
      </w:r>
    </w:p>
    <w:p w14:paraId="0A1618FE" w14:textId="77777777" w:rsidR="000D69FC" w:rsidRDefault="000D69FC" w:rsidP="000D69FC">
      <w:pPr>
        <w:spacing w:line="257" w:lineRule="auto"/>
      </w:pPr>
      <w:r w:rsidRPr="5C34EFCB">
        <w:rPr>
          <w:rFonts w:ascii="Calibri" w:eastAsia="Calibri" w:hAnsi="Calibri" w:cs="Calibri"/>
        </w:rPr>
        <w:t xml:space="preserve">Formula Format: </w:t>
      </w:r>
      <w:proofErr w:type="gramStart"/>
      <w:r w:rsidRPr="5C34EFCB">
        <w:rPr>
          <w:rFonts w:ascii="Calibri" w:eastAsia="Calibri" w:hAnsi="Calibri" w:cs="Calibri"/>
        </w:rPr>
        <w:t>Environment.&lt;</w:t>
      </w:r>
      <w:proofErr w:type="spellStart"/>
      <w:proofErr w:type="gramEnd"/>
      <w:r w:rsidRPr="5C34EFCB">
        <w:rPr>
          <w:rFonts w:ascii="Calibri" w:eastAsia="Calibri" w:hAnsi="Calibri" w:cs="Calibri"/>
        </w:rPr>
        <w:t>pluigin</w:t>
      </w:r>
      <w:proofErr w:type="spellEnd"/>
      <w:r w:rsidRPr="5C34EFCB">
        <w:rPr>
          <w:rFonts w:ascii="Calibri" w:eastAsia="Calibri" w:hAnsi="Calibri" w:cs="Calibri"/>
        </w:rPr>
        <w:t xml:space="preserve"> logical name</w:t>
      </w:r>
      <w:proofErr w:type="gramStart"/>
      <w:r w:rsidRPr="5C34EFCB">
        <w:rPr>
          <w:rFonts w:ascii="Calibri" w:eastAsia="Calibri" w:hAnsi="Calibri" w:cs="Calibri"/>
        </w:rPr>
        <w:t>&gt; ({</w:t>
      </w:r>
      <w:proofErr w:type="gramEnd"/>
    </w:p>
    <w:p w14:paraId="0CC96C8B" w14:textId="77777777" w:rsidR="000D69FC" w:rsidRDefault="000D69FC" w:rsidP="000D69FC">
      <w:pPr>
        <w:spacing w:line="257" w:lineRule="auto"/>
      </w:pPr>
      <w:r w:rsidRPr="5C34EFCB">
        <w:rPr>
          <w:rFonts w:ascii="Calibri" w:eastAsia="Calibri" w:hAnsi="Calibri" w:cs="Calibri"/>
        </w:rPr>
        <w:t>&lt;&lt;input parameter 1&gt;&gt;: &lt;&lt;form field 1&gt;&gt;. Selected&lt;datatype&gt;,</w:t>
      </w:r>
    </w:p>
    <w:p w14:paraId="2655C0AD" w14:textId="77777777" w:rsidR="000D69FC" w:rsidRDefault="000D69FC" w:rsidP="000D69FC">
      <w:pPr>
        <w:spacing w:line="257" w:lineRule="auto"/>
      </w:pPr>
      <w:r w:rsidRPr="5C34EFCB">
        <w:rPr>
          <w:rFonts w:ascii="Calibri" w:eastAsia="Calibri" w:hAnsi="Calibri" w:cs="Calibri"/>
        </w:rPr>
        <w:t>&lt;&lt;input parameter 2&gt;&gt;: &lt;&lt;form field 2&gt;&gt;. Selected&lt;datatype&gt;,</w:t>
      </w:r>
    </w:p>
    <w:p w14:paraId="42CD7ED2" w14:textId="77777777" w:rsidR="000D69FC" w:rsidRDefault="000D69FC" w:rsidP="000D69FC">
      <w:pPr>
        <w:spacing w:line="257" w:lineRule="auto"/>
      </w:pPr>
      <w:r w:rsidRPr="5C34EFCB">
        <w:rPr>
          <w:rFonts w:ascii="Calibri" w:eastAsia="Calibri" w:hAnsi="Calibri" w:cs="Calibri"/>
        </w:rPr>
        <w:lastRenderedPageBreak/>
        <w:t>…</w:t>
      </w:r>
    </w:p>
    <w:p w14:paraId="60870D30" w14:textId="77777777" w:rsidR="000D69FC" w:rsidRDefault="000D69FC" w:rsidP="000D69FC">
      <w:pPr>
        <w:spacing w:line="257" w:lineRule="auto"/>
      </w:pPr>
      <w:r w:rsidRPr="5C34EFCB">
        <w:rPr>
          <w:rFonts w:ascii="Calibri" w:eastAsia="Calibri" w:hAnsi="Calibri" w:cs="Calibri"/>
        </w:rPr>
        <w:t>}</w:t>
      </w:r>
    </w:p>
    <w:p w14:paraId="3811CE8B" w14:textId="77777777" w:rsidR="000D69FC" w:rsidRDefault="000D69FC" w:rsidP="000D69FC">
      <w:pPr>
        <w:spacing w:line="257" w:lineRule="auto"/>
      </w:pPr>
      <w:r w:rsidRPr="5C34EFCB">
        <w:rPr>
          <w:rFonts w:ascii="Calibri" w:eastAsia="Calibri" w:hAnsi="Calibri" w:cs="Calibri"/>
        </w:rPr>
        <w:t>);</w:t>
      </w:r>
    </w:p>
    <w:p w14:paraId="1E2D77C0" w14:textId="77777777" w:rsidR="000D69FC" w:rsidRDefault="000D69FC" w:rsidP="000D69FC">
      <w:pPr>
        <w:pStyle w:val="ListParagraph"/>
        <w:spacing w:after="0"/>
        <w:rPr>
          <w:rFonts w:ascii="Calibri" w:eastAsia="Calibri" w:hAnsi="Calibri" w:cs="Calibri"/>
        </w:rPr>
      </w:pPr>
      <w:r w:rsidRPr="5C34EFCB">
        <w:rPr>
          <w:rFonts w:ascii="Calibri" w:eastAsia="Calibri" w:hAnsi="Calibri" w:cs="Calibri"/>
        </w:rPr>
        <w:t xml:space="preserve">“Environment” is the Environment data source, which is used to call and execute plugins and actions from within Canvas Apps in Dataverse. After it is entered and selected enter the “.” You will then enter the logical name of your stored procedure plugin you created. </w:t>
      </w:r>
    </w:p>
    <w:p w14:paraId="5157BEA4" w14:textId="77777777" w:rsidR="000D69FC" w:rsidRDefault="000D69FC" w:rsidP="000D69FC">
      <w:pPr>
        <w:pStyle w:val="ListParagraph"/>
        <w:spacing w:after="0"/>
        <w:rPr>
          <w:rFonts w:ascii="Calibri" w:eastAsia="Calibri" w:hAnsi="Calibri" w:cs="Calibri"/>
        </w:rPr>
      </w:pPr>
      <w:r w:rsidRPr="5C34EFCB">
        <w:rPr>
          <w:rFonts w:ascii="Calibri" w:eastAsia="Calibri" w:hAnsi="Calibri" w:cs="Calibri"/>
        </w:rPr>
        <w:t xml:space="preserve">Input parameters are the individual parameters that are used as inputs to the stored procedure when invoking it. The must be one line for each input parameter. Then add the colon. </w:t>
      </w:r>
    </w:p>
    <w:p w14:paraId="2E3974C4" w14:textId="77777777" w:rsidR="000D69FC" w:rsidRDefault="000D69FC" w:rsidP="000D69FC">
      <w:pPr>
        <w:pStyle w:val="ListParagraph"/>
        <w:spacing w:after="0"/>
        <w:rPr>
          <w:rFonts w:ascii="Calibri" w:eastAsia="Calibri" w:hAnsi="Calibri" w:cs="Calibri"/>
        </w:rPr>
      </w:pPr>
      <w:proofErr w:type="gramStart"/>
      <w:r w:rsidRPr="5C34EFCB">
        <w:rPr>
          <w:rFonts w:ascii="Calibri" w:eastAsia="Calibri" w:hAnsi="Calibri" w:cs="Calibri"/>
        </w:rPr>
        <w:t>Form</w:t>
      </w:r>
      <w:proofErr w:type="gramEnd"/>
      <w:r w:rsidRPr="5C34EFCB">
        <w:rPr>
          <w:rFonts w:ascii="Calibri" w:eastAsia="Calibri" w:hAnsi="Calibri" w:cs="Calibri"/>
        </w:rPr>
        <w:t xml:space="preserve"> Field is the field on the Canvas App form that contains the data you want to pass. This is what provides </w:t>
      </w:r>
      <w:proofErr w:type="gramStart"/>
      <w:r w:rsidRPr="5C34EFCB">
        <w:rPr>
          <w:rFonts w:ascii="Calibri" w:eastAsia="Calibri" w:hAnsi="Calibri" w:cs="Calibri"/>
        </w:rPr>
        <w:t>you</w:t>
      </w:r>
      <w:proofErr w:type="gramEnd"/>
      <w:r w:rsidRPr="5C34EFCB">
        <w:rPr>
          <w:rFonts w:ascii="Calibri" w:eastAsia="Calibri" w:hAnsi="Calibri" w:cs="Calibri"/>
        </w:rPr>
        <w:t xml:space="preserve"> the ability to execute the stored procedure with any set of data from a record. </w:t>
      </w:r>
    </w:p>
    <w:p w14:paraId="6D415F36" w14:textId="77777777" w:rsidR="000D69FC" w:rsidRDefault="000D69FC" w:rsidP="000D69FC">
      <w:pPr>
        <w:spacing w:after="0" w:line="257" w:lineRule="auto"/>
      </w:pPr>
      <w:r w:rsidRPr="5C34EFCB">
        <w:rPr>
          <w:rFonts w:ascii="Calibri" w:eastAsia="Calibri" w:hAnsi="Calibri" w:cs="Calibri"/>
        </w:rPr>
        <w:t xml:space="preserve"> </w:t>
      </w:r>
    </w:p>
    <w:p w14:paraId="7FEE9CEA" w14:textId="77777777" w:rsidR="000D69FC" w:rsidRDefault="000D69FC" w:rsidP="000D69FC">
      <w:pPr>
        <w:spacing w:line="257" w:lineRule="auto"/>
      </w:pPr>
      <w:proofErr w:type="gramStart"/>
      <w:r w:rsidRPr="5C34EFCB">
        <w:rPr>
          <w:rFonts w:ascii="Calibri" w:eastAsia="Calibri" w:hAnsi="Calibri" w:cs="Calibri"/>
        </w:rPr>
        <w:t>So</w:t>
      </w:r>
      <w:proofErr w:type="gramEnd"/>
      <w:r w:rsidRPr="5C34EFCB">
        <w:rPr>
          <w:rFonts w:ascii="Calibri" w:eastAsia="Calibri" w:hAnsi="Calibri" w:cs="Calibri"/>
        </w:rPr>
        <w:t xml:space="preserve"> for an example, if I had a stored procedure named “cr8b8_FindBestTech”, that had an input parameter of “</w:t>
      </w:r>
      <w:proofErr w:type="spellStart"/>
      <w:r w:rsidRPr="5C34EFCB">
        <w:rPr>
          <w:rFonts w:ascii="Calibri" w:eastAsia="Calibri" w:hAnsi="Calibri" w:cs="Calibri"/>
        </w:rPr>
        <w:t>customerZipCode</w:t>
      </w:r>
      <w:proofErr w:type="spellEnd"/>
      <w:r w:rsidRPr="5C34EFCB">
        <w:rPr>
          <w:rFonts w:ascii="Calibri" w:eastAsia="Calibri" w:hAnsi="Calibri" w:cs="Calibri"/>
        </w:rPr>
        <w:t xml:space="preserve">” in SQL and my Canvas App form had a field named </w:t>
      </w:r>
      <w:proofErr w:type="spellStart"/>
      <w:r w:rsidRPr="5C34EFCB">
        <w:rPr>
          <w:rFonts w:ascii="Calibri" w:eastAsia="Calibri" w:hAnsi="Calibri" w:cs="Calibri"/>
        </w:rPr>
        <w:t>ZipCode</w:t>
      </w:r>
      <w:proofErr w:type="spellEnd"/>
      <w:r w:rsidRPr="5C34EFCB">
        <w:rPr>
          <w:rFonts w:ascii="Calibri" w:eastAsia="Calibri" w:hAnsi="Calibri" w:cs="Calibri"/>
        </w:rPr>
        <w:t xml:space="preserve">, I would create it as </w:t>
      </w:r>
    </w:p>
    <w:p w14:paraId="0006B86B" w14:textId="77777777" w:rsidR="000D69FC" w:rsidRDefault="000D69FC" w:rsidP="000D69FC">
      <w:pPr>
        <w:spacing w:line="257" w:lineRule="auto"/>
      </w:pPr>
      <w:r w:rsidRPr="5C34EFCB">
        <w:rPr>
          <w:rFonts w:ascii="Calibri" w:eastAsia="Calibri" w:hAnsi="Calibri" w:cs="Calibri"/>
        </w:rPr>
        <w:t>Formula Format: Environment.cr8b8_</w:t>
      </w:r>
      <w:proofErr w:type="gramStart"/>
      <w:r w:rsidRPr="5C34EFCB">
        <w:rPr>
          <w:rFonts w:ascii="Calibri" w:eastAsia="Calibri" w:hAnsi="Calibri" w:cs="Calibri"/>
        </w:rPr>
        <w:t>FindBestTech ({</w:t>
      </w:r>
      <w:proofErr w:type="gramEnd"/>
    </w:p>
    <w:p w14:paraId="1CDD9AA5" w14:textId="77777777" w:rsidR="000D69FC" w:rsidRDefault="000D69FC" w:rsidP="000D69FC">
      <w:pPr>
        <w:spacing w:line="257" w:lineRule="auto"/>
      </w:pPr>
      <w:proofErr w:type="spellStart"/>
      <w:r w:rsidRPr="5C34EFCB">
        <w:rPr>
          <w:rFonts w:ascii="Calibri" w:eastAsia="Calibri" w:hAnsi="Calibri" w:cs="Calibri"/>
        </w:rPr>
        <w:t>customerZipCode</w:t>
      </w:r>
      <w:proofErr w:type="spellEnd"/>
      <w:r w:rsidRPr="5C34EFCB">
        <w:rPr>
          <w:rFonts w:ascii="Calibri" w:eastAsia="Calibri" w:hAnsi="Calibri" w:cs="Calibri"/>
        </w:rPr>
        <w:t xml:space="preserve">: </w:t>
      </w:r>
      <w:proofErr w:type="spellStart"/>
      <w:r w:rsidRPr="5C34EFCB">
        <w:rPr>
          <w:rFonts w:ascii="Calibri" w:eastAsia="Calibri" w:hAnsi="Calibri" w:cs="Calibri"/>
        </w:rPr>
        <w:t>ZipCode.text</w:t>
      </w:r>
      <w:proofErr w:type="spellEnd"/>
      <w:r w:rsidRPr="5C34EFCB">
        <w:rPr>
          <w:rFonts w:ascii="Calibri" w:eastAsia="Calibri" w:hAnsi="Calibri" w:cs="Calibri"/>
        </w:rPr>
        <w:t>,</w:t>
      </w:r>
    </w:p>
    <w:p w14:paraId="7C826123" w14:textId="77777777" w:rsidR="000D69FC" w:rsidRDefault="000D69FC" w:rsidP="000D69FC">
      <w:pPr>
        <w:spacing w:line="257" w:lineRule="auto"/>
      </w:pPr>
      <w:r w:rsidRPr="5C34EFCB">
        <w:rPr>
          <w:rFonts w:ascii="Calibri" w:eastAsia="Calibri" w:hAnsi="Calibri" w:cs="Calibri"/>
        </w:rPr>
        <w:t>}</w:t>
      </w:r>
    </w:p>
    <w:p w14:paraId="30D58835" w14:textId="77777777" w:rsidR="000D69FC" w:rsidRDefault="000D69FC" w:rsidP="000D69FC">
      <w:pPr>
        <w:spacing w:line="257" w:lineRule="auto"/>
      </w:pPr>
      <w:r w:rsidRPr="5C34EFCB">
        <w:rPr>
          <w:rFonts w:ascii="Calibri" w:eastAsia="Calibri" w:hAnsi="Calibri" w:cs="Calibri"/>
        </w:rPr>
        <w:t>);</w:t>
      </w:r>
    </w:p>
    <w:p w14:paraId="0AD722E9" w14:textId="77777777" w:rsidR="000D69FC" w:rsidRDefault="000D69FC" w:rsidP="000D69FC">
      <w:pPr>
        <w:pStyle w:val="ListParagraph"/>
        <w:spacing w:after="0"/>
        <w:rPr>
          <w:rFonts w:ascii="Calibri" w:eastAsia="Calibri" w:hAnsi="Calibri" w:cs="Calibri"/>
        </w:rPr>
      </w:pPr>
      <w:r w:rsidRPr="5C34EFCB">
        <w:rPr>
          <w:rFonts w:ascii="Calibri" w:eastAsia="Calibri" w:hAnsi="Calibri" w:cs="Calibri"/>
        </w:rPr>
        <w:t xml:space="preserve">The formula </w:t>
      </w:r>
      <w:proofErr w:type="gramStart"/>
      <w:r w:rsidRPr="5C34EFCB">
        <w:rPr>
          <w:rFonts w:ascii="Calibri" w:eastAsia="Calibri" w:hAnsi="Calibri" w:cs="Calibri"/>
        </w:rPr>
        <w:t>to populate</w:t>
      </w:r>
      <w:proofErr w:type="gramEnd"/>
      <w:r w:rsidRPr="5C34EFCB">
        <w:rPr>
          <w:rFonts w:ascii="Calibri" w:eastAsia="Calibri" w:hAnsi="Calibri" w:cs="Calibri"/>
        </w:rPr>
        <w:t xml:space="preserve"> the plugin is now complete. When you click on the button in the running app, it will take the input values from the fields </w:t>
      </w:r>
      <w:proofErr w:type="gramStart"/>
      <w:r w:rsidRPr="5C34EFCB">
        <w:rPr>
          <w:rFonts w:ascii="Calibri" w:eastAsia="Calibri" w:hAnsi="Calibri" w:cs="Calibri"/>
        </w:rPr>
        <w:t>specified, and</w:t>
      </w:r>
      <w:proofErr w:type="gramEnd"/>
      <w:r w:rsidRPr="5C34EFCB">
        <w:rPr>
          <w:rFonts w:ascii="Calibri" w:eastAsia="Calibri" w:hAnsi="Calibri" w:cs="Calibri"/>
        </w:rPr>
        <w:t xml:space="preserve"> pass them to SQL for processing. Then the stored procedure will process the data based on its configuration.</w:t>
      </w:r>
    </w:p>
    <w:p w14:paraId="7A630D52" w14:textId="77777777" w:rsidR="000D69FC" w:rsidRDefault="000D69FC" w:rsidP="000D69FC">
      <w:pPr>
        <w:spacing w:after="0"/>
      </w:pPr>
      <w:r>
        <w:br/>
      </w:r>
    </w:p>
    <w:p w14:paraId="20B04F59" w14:textId="77777777" w:rsidR="000D69FC" w:rsidRDefault="000D69FC" w:rsidP="000D69FC">
      <w:pPr>
        <w:pStyle w:val="Heading2"/>
      </w:pPr>
      <w:bookmarkStart w:id="36" w:name="_Toc135812837"/>
      <w:r>
        <w:t>Recap</w:t>
      </w:r>
      <w:bookmarkEnd w:id="36"/>
    </w:p>
    <w:p w14:paraId="26E0D576" w14:textId="77777777" w:rsidR="000D69FC" w:rsidRDefault="000D69FC" w:rsidP="000D69FC">
      <w:r>
        <w:t xml:space="preserve">Mona was able to create a virtual action for a SQL stored procedure that used to require IT intervention. Now from within the app the stored procedure can be </w:t>
      </w:r>
      <w:proofErr w:type="gramStart"/>
      <w:r>
        <w:t>invoked</w:t>
      </w:r>
      <w:proofErr w:type="gramEnd"/>
      <w:r>
        <w:t xml:space="preserve"> and the results automatically added to the tables where it is needed. </w:t>
      </w:r>
      <w:proofErr w:type="gramStart"/>
      <w:r>
        <w:t>This speeds</w:t>
      </w:r>
      <w:proofErr w:type="gramEnd"/>
      <w:r>
        <w:t xml:space="preserve"> up the installation appointment creation and reduces the overhead on IT. </w:t>
      </w:r>
    </w:p>
    <w:p w14:paraId="3B3EA628" w14:textId="43C7E46B" w:rsidR="00D36A54" w:rsidRDefault="00D36A54" w:rsidP="00D36A54">
      <w:pPr>
        <w:pStyle w:val="Heading1"/>
      </w:pPr>
      <w:bookmarkStart w:id="37" w:name="_Toc135812838"/>
      <w:r>
        <w:t xml:space="preserve">Lab </w:t>
      </w:r>
      <w:r w:rsidR="00291053">
        <w:t>4</w:t>
      </w:r>
      <w:bookmarkEnd w:id="37"/>
    </w:p>
    <w:p w14:paraId="6744DE45" w14:textId="77777777" w:rsidR="00D36A54" w:rsidRDefault="00D36A54" w:rsidP="00D36A54">
      <w:pPr>
        <w:pStyle w:val="Heading1"/>
        <w:rPr>
          <w:rStyle w:val="Heading1Char"/>
        </w:rPr>
      </w:pPr>
      <w:bookmarkStart w:id="38" w:name="_Toc135812839"/>
      <w:r>
        <w:rPr>
          <w:rStyle w:val="Heading1Char"/>
        </w:rPr>
        <w:t xml:space="preserve">Send in-app notifications with Power </w:t>
      </w:r>
      <w:proofErr w:type="spellStart"/>
      <w:r>
        <w:rPr>
          <w:rStyle w:val="Heading1Char"/>
        </w:rPr>
        <w:t>Fx</w:t>
      </w:r>
      <w:bookmarkEnd w:id="38"/>
      <w:proofErr w:type="spellEnd"/>
    </w:p>
    <w:p w14:paraId="580FFB52" w14:textId="77777777" w:rsidR="00D36A54" w:rsidRDefault="00F86F3E" w:rsidP="00D36A54">
      <w:hyperlink r:id="rId48" w:history="1">
        <w:r w:rsidR="00D36A54" w:rsidRPr="00511977">
          <w:rPr>
            <w:rStyle w:val="Hyperlink"/>
          </w:rPr>
          <w:t>In-app notifications</w:t>
        </w:r>
      </w:hyperlink>
      <w:r w:rsidR="00D36A54">
        <w:t xml:space="preserve"> enable makers to configure contextual, actionable notifications for users in model-driven apps. See </w:t>
      </w:r>
      <w:hyperlink r:id="rId49" w:history="1">
        <w:proofErr w:type="spellStart"/>
        <w:r w:rsidR="00D36A54" w:rsidRPr="00A767BE">
          <w:rPr>
            <w:rStyle w:val="Hyperlink"/>
          </w:rPr>
          <w:t>SendAppNotification</w:t>
        </w:r>
        <w:proofErr w:type="spellEnd"/>
        <w:r w:rsidR="00D36A54" w:rsidRPr="00A767BE">
          <w:rPr>
            <w:rStyle w:val="Hyperlink"/>
          </w:rPr>
          <w:t xml:space="preserve"> and related action functions in Power Apps</w:t>
        </w:r>
      </w:hyperlink>
      <w:r w:rsidR="00D36A54">
        <w:t xml:space="preserve"> for more information on the Power </w:t>
      </w:r>
      <w:proofErr w:type="spellStart"/>
      <w:r w:rsidR="00D36A54">
        <w:t>Fx</w:t>
      </w:r>
      <w:proofErr w:type="spellEnd"/>
      <w:r w:rsidR="00D36A54">
        <w:t xml:space="preserve"> functions.</w:t>
      </w:r>
    </w:p>
    <w:p w14:paraId="78295519" w14:textId="53CDEF7C" w:rsidR="00D36A54" w:rsidRDefault="00D36A54" w:rsidP="00D36A54">
      <w:r>
        <w:t>You can use the Dataverse Accelerator app to create a plugin that sends an in-app notification to a user.</w:t>
      </w:r>
      <w:r w:rsidR="00366B85">
        <w:t xml:space="preserve"> </w:t>
      </w:r>
      <w:r w:rsidR="00484CFB">
        <w:t>Note-</w:t>
      </w:r>
      <w:r w:rsidR="00366B85">
        <w:t xml:space="preserve">You can </w:t>
      </w:r>
      <w:r w:rsidR="00366B85">
        <w:rPr>
          <w:rStyle w:val="ui-provider"/>
        </w:rPr>
        <w:t xml:space="preserve">create a dynamics trial at </w:t>
      </w:r>
      <w:hyperlink r:id="rId50" w:tgtFrame="_blank" w:tooltip="https://dynamics.microsoft.com/en-us/dynamics-365-free-trial/" w:history="1">
        <w:r w:rsidR="00366B85">
          <w:rPr>
            <w:rStyle w:val="Hyperlink"/>
          </w:rPr>
          <w:t>Start a Free Trial for Microsoft Dynamics 365| Microsoft Dynamics 365</w:t>
        </w:r>
      </w:hyperlink>
      <w:r w:rsidR="00611570">
        <w:rPr>
          <w:rStyle w:val="ui-provider"/>
        </w:rPr>
        <w:t xml:space="preserve"> to use the Sales Hub</w:t>
      </w:r>
      <w:r w:rsidR="00B01689">
        <w:rPr>
          <w:rStyle w:val="ui-provider"/>
        </w:rPr>
        <w:t>.</w:t>
      </w:r>
    </w:p>
    <w:p w14:paraId="64B297E4" w14:textId="77777777" w:rsidR="00D36A54" w:rsidRDefault="00D36A54" w:rsidP="00D36A54">
      <w:pPr>
        <w:rPr>
          <w:b/>
          <w:bCs/>
        </w:rPr>
      </w:pPr>
      <w:r>
        <w:rPr>
          <w:b/>
          <w:bCs/>
        </w:rPr>
        <w:lastRenderedPageBreak/>
        <w:t xml:space="preserve">Enable in-app notifications in the Sales Hub </w:t>
      </w:r>
      <w:proofErr w:type="gramStart"/>
      <w:r>
        <w:rPr>
          <w:b/>
          <w:bCs/>
        </w:rPr>
        <w:t>app</w:t>
      </w:r>
      <w:proofErr w:type="gramEnd"/>
    </w:p>
    <w:p w14:paraId="3279F0C0" w14:textId="77777777" w:rsidR="00D36A54" w:rsidRDefault="00D36A54" w:rsidP="00D36A54">
      <w:r>
        <w:t>In-app notifications are disabled by default, and are enabled for each app. To enable the notifications:</w:t>
      </w:r>
    </w:p>
    <w:p w14:paraId="0B15D74F" w14:textId="77777777" w:rsidR="00D36A54" w:rsidRDefault="00D36A54" w:rsidP="00D36A54">
      <w:pPr>
        <w:pStyle w:val="ListParagraph"/>
        <w:numPr>
          <w:ilvl w:val="0"/>
          <w:numId w:val="36"/>
        </w:numPr>
      </w:pPr>
      <w:r>
        <w:t xml:space="preserve">In the Maker portal, open the </w:t>
      </w:r>
      <w:r>
        <w:rPr>
          <w:b/>
          <w:bCs/>
        </w:rPr>
        <w:t xml:space="preserve">Apps </w:t>
      </w:r>
      <w:r>
        <w:t>list.</w:t>
      </w:r>
    </w:p>
    <w:p w14:paraId="5FF1B835" w14:textId="77777777" w:rsidR="00D36A54" w:rsidRDefault="00D36A54" w:rsidP="00D36A54">
      <w:pPr>
        <w:pStyle w:val="ListParagraph"/>
        <w:numPr>
          <w:ilvl w:val="0"/>
          <w:numId w:val="36"/>
        </w:numPr>
      </w:pPr>
      <w:r>
        <w:t xml:space="preserve">Select the </w:t>
      </w:r>
      <w:r>
        <w:rPr>
          <w:b/>
          <w:bCs/>
        </w:rPr>
        <w:t>Sales Hub</w:t>
      </w:r>
      <w:r>
        <w:t xml:space="preserve"> app in the </w:t>
      </w:r>
      <w:proofErr w:type="gramStart"/>
      <w:r>
        <w:t>list, and</w:t>
      </w:r>
      <w:proofErr w:type="gramEnd"/>
      <w:r>
        <w:t xml:space="preserve"> click the </w:t>
      </w:r>
      <w:r>
        <w:rPr>
          <w:b/>
          <w:bCs/>
        </w:rPr>
        <w:t>Edit</w:t>
      </w:r>
      <w:r>
        <w:t xml:space="preserve"> action on the action ribbon.</w:t>
      </w:r>
    </w:p>
    <w:p w14:paraId="5734A02B" w14:textId="77777777" w:rsidR="00D36A54" w:rsidRDefault="00D36A54" w:rsidP="00D36A54">
      <w:pPr>
        <w:pStyle w:val="ListParagraph"/>
        <w:numPr>
          <w:ilvl w:val="0"/>
          <w:numId w:val="36"/>
        </w:numPr>
      </w:pPr>
      <w:r>
        <w:t xml:space="preserve">Click the </w:t>
      </w:r>
      <w:r>
        <w:rPr>
          <w:b/>
          <w:bCs/>
        </w:rPr>
        <w:t>Settings</w:t>
      </w:r>
      <w:r>
        <w:t xml:space="preserve"> action on the ribbon.</w:t>
      </w:r>
    </w:p>
    <w:p w14:paraId="18F18670" w14:textId="77777777" w:rsidR="00D36A54" w:rsidRDefault="00D36A54" w:rsidP="00D36A54">
      <w:pPr>
        <w:pStyle w:val="ListParagraph"/>
        <w:numPr>
          <w:ilvl w:val="0"/>
          <w:numId w:val="36"/>
        </w:numPr>
      </w:pPr>
      <w:r>
        <w:t xml:space="preserve">On the </w:t>
      </w:r>
      <w:r>
        <w:rPr>
          <w:b/>
          <w:bCs/>
        </w:rPr>
        <w:t>Features</w:t>
      </w:r>
      <w:r>
        <w:t xml:space="preserve"> tab, enable the </w:t>
      </w:r>
      <w:r>
        <w:rPr>
          <w:b/>
          <w:bCs/>
        </w:rPr>
        <w:t>In-app notifications</w:t>
      </w:r>
      <w:r>
        <w:t xml:space="preserve"> setting, and </w:t>
      </w:r>
      <w:proofErr w:type="gramStart"/>
      <w:r>
        <w:rPr>
          <w:b/>
          <w:bCs/>
        </w:rPr>
        <w:t>Save</w:t>
      </w:r>
      <w:proofErr w:type="gramEnd"/>
      <w:r>
        <w:t>.</w:t>
      </w:r>
    </w:p>
    <w:p w14:paraId="04BF30FC" w14:textId="77777777" w:rsidR="00D36A54" w:rsidRDefault="00D36A54" w:rsidP="00D36A54">
      <w:pPr>
        <w:jc w:val="center"/>
      </w:pPr>
      <w:r>
        <w:rPr>
          <w:noProof/>
        </w:rPr>
        <w:drawing>
          <wp:inline distT="0" distB="0" distL="0" distR="0" wp14:anchorId="07637B49" wp14:editId="0E7D49B5">
            <wp:extent cx="4857293" cy="3164458"/>
            <wp:effectExtent l="0" t="0" r="635" b="0"/>
            <wp:docPr id="728335455" name="Picture 72833545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335455" name="Picture 728335455" descr="A screenshot of a computer&#10;&#10;Description automatically generated with medium confidenc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66858" cy="3170689"/>
                    </a:xfrm>
                    <a:prstGeom prst="rect">
                      <a:avLst/>
                    </a:prstGeom>
                    <a:noFill/>
                    <a:ln>
                      <a:noFill/>
                    </a:ln>
                  </pic:spPr>
                </pic:pic>
              </a:graphicData>
            </a:graphic>
          </wp:inline>
        </w:drawing>
      </w:r>
    </w:p>
    <w:p w14:paraId="35C6F329" w14:textId="77777777" w:rsidR="00D36A54" w:rsidRPr="00655C4F" w:rsidRDefault="00D36A54" w:rsidP="00D36A54">
      <w:pPr>
        <w:pStyle w:val="ListParagraph"/>
        <w:numPr>
          <w:ilvl w:val="0"/>
          <w:numId w:val="36"/>
        </w:numPr>
      </w:pPr>
      <w:r>
        <w:t xml:space="preserve">Select the </w:t>
      </w:r>
      <w:r>
        <w:rPr>
          <w:b/>
          <w:bCs/>
        </w:rPr>
        <w:t xml:space="preserve">Publish </w:t>
      </w:r>
      <w:r>
        <w:t>action on the ribbon to publish the change.</w:t>
      </w:r>
    </w:p>
    <w:p w14:paraId="2C6B4DE7" w14:textId="77777777" w:rsidR="00D36A54" w:rsidRPr="000B3BC3" w:rsidRDefault="00D36A54" w:rsidP="00D36A54">
      <w:pPr>
        <w:rPr>
          <w:b/>
          <w:bCs/>
        </w:rPr>
      </w:pPr>
      <w:r w:rsidRPr="000B3BC3">
        <w:rPr>
          <w:b/>
          <w:bCs/>
        </w:rPr>
        <w:t xml:space="preserve">Create </w:t>
      </w:r>
      <w:r>
        <w:rPr>
          <w:b/>
          <w:bCs/>
        </w:rPr>
        <w:t>an</w:t>
      </w:r>
      <w:r w:rsidRPr="000B3BC3">
        <w:rPr>
          <w:b/>
          <w:bCs/>
        </w:rPr>
        <w:t xml:space="preserve"> </w:t>
      </w:r>
      <w:r>
        <w:rPr>
          <w:b/>
          <w:bCs/>
        </w:rPr>
        <w:t xml:space="preserve">automated </w:t>
      </w:r>
      <w:proofErr w:type="gramStart"/>
      <w:r>
        <w:rPr>
          <w:b/>
          <w:bCs/>
        </w:rPr>
        <w:t>plugin</w:t>
      </w:r>
      <w:proofErr w:type="gramEnd"/>
    </w:p>
    <w:p w14:paraId="2B9860E0" w14:textId="77777777" w:rsidR="00D36A54" w:rsidRDefault="00D36A54" w:rsidP="00D36A54">
      <w:pPr>
        <w:pStyle w:val="ListParagraph"/>
        <w:numPr>
          <w:ilvl w:val="0"/>
          <w:numId w:val="31"/>
        </w:numPr>
      </w:pPr>
      <w:r>
        <w:t xml:space="preserve">Open the </w:t>
      </w:r>
      <w:r>
        <w:rPr>
          <w:b/>
          <w:bCs/>
        </w:rPr>
        <w:t>Dataverse Accelerator App</w:t>
      </w:r>
      <w:r>
        <w:t>.</w:t>
      </w:r>
    </w:p>
    <w:p w14:paraId="0FC92F92" w14:textId="77777777" w:rsidR="00D36A54" w:rsidRDefault="00D36A54" w:rsidP="00D36A54">
      <w:pPr>
        <w:pStyle w:val="ListParagraph"/>
        <w:numPr>
          <w:ilvl w:val="0"/>
          <w:numId w:val="31"/>
        </w:numPr>
      </w:pPr>
      <w:r>
        <w:t xml:space="preserve">Select to create a new </w:t>
      </w:r>
      <w:r>
        <w:rPr>
          <w:b/>
          <w:bCs/>
        </w:rPr>
        <w:t>Automated plugin</w:t>
      </w:r>
      <w:r>
        <w:t xml:space="preserve"> with the following settings:</w:t>
      </w:r>
    </w:p>
    <w:p w14:paraId="34329E60" w14:textId="77777777" w:rsidR="00D36A54" w:rsidRDefault="00D36A54" w:rsidP="00D36A54">
      <w:pPr>
        <w:pStyle w:val="ListParagraph"/>
        <w:numPr>
          <w:ilvl w:val="1"/>
          <w:numId w:val="31"/>
        </w:numPr>
      </w:pPr>
      <w:r>
        <w:rPr>
          <w:b/>
          <w:bCs/>
        </w:rPr>
        <w:t>Display name:</w:t>
      </w:r>
      <w:r>
        <w:t xml:space="preserve"> Send in-app notification for new </w:t>
      </w:r>
      <w:proofErr w:type="gramStart"/>
      <w:r>
        <w:t>task</w:t>
      </w:r>
      <w:proofErr w:type="gramEnd"/>
    </w:p>
    <w:p w14:paraId="14F29468" w14:textId="77777777" w:rsidR="00D36A54" w:rsidRDefault="00D36A54" w:rsidP="00D36A54">
      <w:pPr>
        <w:pStyle w:val="ListParagraph"/>
        <w:numPr>
          <w:ilvl w:val="1"/>
          <w:numId w:val="31"/>
        </w:numPr>
      </w:pPr>
      <w:r>
        <w:rPr>
          <w:b/>
          <w:bCs/>
        </w:rPr>
        <w:t xml:space="preserve">Table: </w:t>
      </w:r>
      <w:r>
        <w:t>Task</w:t>
      </w:r>
    </w:p>
    <w:p w14:paraId="393410DB" w14:textId="77777777" w:rsidR="00D36A54" w:rsidRDefault="00D36A54" w:rsidP="00D36A54">
      <w:pPr>
        <w:pStyle w:val="ListParagraph"/>
        <w:numPr>
          <w:ilvl w:val="1"/>
          <w:numId w:val="31"/>
        </w:numPr>
      </w:pPr>
      <w:r>
        <w:rPr>
          <w:b/>
          <w:bCs/>
        </w:rPr>
        <w:t>Run this plugin when the row is:</w:t>
      </w:r>
      <w:r>
        <w:t xml:space="preserve"> Created</w:t>
      </w:r>
    </w:p>
    <w:p w14:paraId="1D776871" w14:textId="77777777" w:rsidR="00D36A54" w:rsidRDefault="00D36A54" w:rsidP="00D36A54">
      <w:pPr>
        <w:pStyle w:val="ListParagraph"/>
        <w:numPr>
          <w:ilvl w:val="1"/>
          <w:numId w:val="31"/>
        </w:numPr>
      </w:pPr>
      <w:r>
        <w:rPr>
          <w:b/>
          <w:bCs/>
        </w:rPr>
        <w:t>Formula:</w:t>
      </w:r>
    </w:p>
    <w:p w14:paraId="08EE8A73" w14:textId="77777777" w:rsidR="00D36A54" w:rsidRDefault="00D36A54" w:rsidP="00D36A54">
      <w:pPr>
        <w:pStyle w:val="ListParagraph"/>
        <w:ind w:left="1080"/>
      </w:pPr>
    </w:p>
    <w:p w14:paraId="4242179F" w14:textId="77777777" w:rsidR="00D36A54" w:rsidRDefault="00D36A54" w:rsidP="00D36A54">
      <w:pPr>
        <w:pStyle w:val="ListParagraph"/>
        <w:ind w:left="1080"/>
      </w:pPr>
      <w:r>
        <w:t>```</w:t>
      </w:r>
      <w:proofErr w:type="spellStart"/>
      <w:r>
        <w:t>powerapps</w:t>
      </w:r>
      <w:proofErr w:type="spellEnd"/>
      <w:r>
        <w:t>-dot</w:t>
      </w:r>
    </w:p>
    <w:p w14:paraId="0836F855" w14:textId="6055863C" w:rsidR="00D36A54" w:rsidRDefault="00C42BA0" w:rsidP="00D36A54">
      <w:pPr>
        <w:pStyle w:val="ListParagraph"/>
        <w:ind w:left="1080"/>
      </w:pPr>
      <w:proofErr w:type="spellStart"/>
      <w:proofErr w:type="gramStart"/>
      <w:r>
        <w:rPr>
          <w:rStyle w:val="ui-provider"/>
        </w:rPr>
        <w:t>XSendAppNotification</w:t>
      </w:r>
      <w:proofErr w:type="spellEnd"/>
      <w:r>
        <w:rPr>
          <w:rStyle w:val="ui-provider"/>
        </w:rPr>
        <w:t>( "</w:t>
      </w:r>
      <w:proofErr w:type="gramEnd"/>
      <w:r>
        <w:rPr>
          <w:rStyle w:val="ui-provider"/>
        </w:rPr>
        <w:t xml:space="preserve">New task assigned", </w:t>
      </w:r>
      <w:proofErr w:type="spellStart"/>
      <w:r>
        <w:rPr>
          <w:rStyle w:val="ui-provider"/>
        </w:rPr>
        <w:t>AsType</w:t>
      </w:r>
      <w:proofErr w:type="spellEnd"/>
      <w:r>
        <w:rPr>
          <w:rStyle w:val="ui-provider"/>
        </w:rPr>
        <w:t>(</w:t>
      </w:r>
      <w:proofErr w:type="spellStart"/>
      <w:r>
        <w:rPr>
          <w:rStyle w:val="ui-provider"/>
        </w:rPr>
        <w:t>ThisRecord.Owner</w:t>
      </w:r>
      <w:proofErr w:type="spellEnd"/>
      <w:r>
        <w:rPr>
          <w:rStyle w:val="ui-provider"/>
        </w:rPr>
        <w:t xml:space="preserve">, Users), "A new task has been assigned to you: " &amp; </w:t>
      </w:r>
      <w:proofErr w:type="spellStart"/>
      <w:r>
        <w:rPr>
          <w:rStyle w:val="ui-provider"/>
        </w:rPr>
        <w:t>ThisRecord.Subject</w:t>
      </w:r>
      <w:proofErr w:type="spellEnd"/>
      <w:r>
        <w:rPr>
          <w:rStyle w:val="ui-provider"/>
        </w:rPr>
        <w:t>, [</w:t>
      </w:r>
      <w:proofErr w:type="spellStart"/>
      <w:r>
        <w:rPr>
          <w:rStyle w:val="ui-provider"/>
        </w:rPr>
        <w:t>XCreateSidePaneActionForEntity</w:t>
      </w:r>
      <w:proofErr w:type="spellEnd"/>
      <w:r>
        <w:rPr>
          <w:rStyle w:val="ui-provider"/>
        </w:rPr>
        <w:t xml:space="preserve">( "View task", "pane ID", "Your assigned task", "task", </w:t>
      </w:r>
      <w:r>
        <w:rPr>
          <w:rStyle w:val="Strong"/>
        </w:rPr>
        <w:t>Text(</w:t>
      </w:r>
      <w:proofErr w:type="spellStart"/>
      <w:r>
        <w:rPr>
          <w:rStyle w:val="Strong"/>
        </w:rPr>
        <w:t>ThisRecord.Task</w:t>
      </w:r>
      <w:proofErr w:type="spellEnd"/>
      <w:r>
        <w:rPr>
          <w:rStyle w:val="Strong"/>
        </w:rPr>
        <w:t>)</w:t>
      </w:r>
      <w:r>
        <w:rPr>
          <w:rStyle w:val="ui-provider"/>
        </w:rPr>
        <w:t xml:space="preserve"> ) ] )</w:t>
      </w:r>
      <w:r w:rsidR="00D36A54">
        <w:t>```</w:t>
      </w:r>
    </w:p>
    <w:p w14:paraId="3FE17D31" w14:textId="77777777" w:rsidR="00D36A54" w:rsidRDefault="00D36A54" w:rsidP="00D36A54">
      <w:r>
        <w:rPr>
          <w:noProof/>
        </w:rPr>
        <w:lastRenderedPageBreak/>
        <w:drawing>
          <wp:inline distT="0" distB="0" distL="0" distR="0" wp14:anchorId="77816258" wp14:editId="39A6AFA6">
            <wp:extent cx="5939790" cy="4074795"/>
            <wp:effectExtent l="0" t="0" r="3810" b="1905"/>
            <wp:docPr id="1716914044" name="Picture 17169140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14044" name="Picture 1716914044" descr="A screenshot of a computer&#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9790" cy="4074795"/>
                    </a:xfrm>
                    <a:prstGeom prst="rect">
                      <a:avLst/>
                    </a:prstGeom>
                    <a:noFill/>
                    <a:ln>
                      <a:noFill/>
                    </a:ln>
                  </pic:spPr>
                </pic:pic>
              </a:graphicData>
            </a:graphic>
          </wp:inline>
        </w:drawing>
      </w:r>
    </w:p>
    <w:p w14:paraId="488C9000" w14:textId="77777777" w:rsidR="00D36A54" w:rsidRDefault="00D36A54" w:rsidP="00D36A54"/>
    <w:p w14:paraId="537D299D" w14:textId="77777777" w:rsidR="00D36A54" w:rsidRPr="007C6E10" w:rsidRDefault="00D36A54" w:rsidP="00D36A54">
      <w:pPr>
        <w:pStyle w:val="ListParagraph"/>
        <w:numPr>
          <w:ilvl w:val="0"/>
          <w:numId w:val="31"/>
        </w:numPr>
      </w:pPr>
      <w:r>
        <w:t xml:space="preserve">Click </w:t>
      </w:r>
      <w:r>
        <w:rPr>
          <w:b/>
          <w:bCs/>
        </w:rPr>
        <w:t>Save</w:t>
      </w:r>
      <w:r>
        <w:t>.</w:t>
      </w:r>
    </w:p>
    <w:p w14:paraId="03B24F2B" w14:textId="77777777" w:rsidR="00D36A54" w:rsidRDefault="00D36A54" w:rsidP="00D36A54">
      <w:pPr>
        <w:rPr>
          <w:b/>
          <w:bCs/>
        </w:rPr>
      </w:pPr>
      <w:r>
        <w:rPr>
          <w:b/>
          <w:bCs/>
        </w:rPr>
        <w:t xml:space="preserve">Invoke the automated </w:t>
      </w:r>
      <w:proofErr w:type="gramStart"/>
      <w:r>
        <w:rPr>
          <w:b/>
          <w:bCs/>
        </w:rPr>
        <w:t>plugin</w:t>
      </w:r>
      <w:proofErr w:type="gramEnd"/>
    </w:p>
    <w:p w14:paraId="6A93E402" w14:textId="77777777" w:rsidR="00D36A54" w:rsidRPr="00614B58" w:rsidRDefault="00D36A54" w:rsidP="00D36A54">
      <w:pPr>
        <w:pStyle w:val="ListParagraph"/>
        <w:numPr>
          <w:ilvl w:val="0"/>
          <w:numId w:val="37"/>
        </w:numPr>
      </w:pPr>
      <w:r>
        <w:t xml:space="preserve">Open the </w:t>
      </w:r>
      <w:r>
        <w:rPr>
          <w:b/>
          <w:bCs/>
        </w:rPr>
        <w:t>Sales Hub</w:t>
      </w:r>
      <w:r>
        <w:t xml:space="preserve"> app.</w:t>
      </w:r>
    </w:p>
    <w:p w14:paraId="469F1431" w14:textId="77777777" w:rsidR="00D36A54" w:rsidRDefault="00D36A54" w:rsidP="00D36A54">
      <w:pPr>
        <w:pStyle w:val="ListParagraph"/>
        <w:numPr>
          <w:ilvl w:val="0"/>
          <w:numId w:val="37"/>
        </w:numPr>
      </w:pPr>
      <w:r>
        <w:t xml:space="preserve">Select the </w:t>
      </w:r>
      <w:r>
        <w:rPr>
          <w:b/>
          <w:bCs/>
        </w:rPr>
        <w:t>Activities</w:t>
      </w:r>
      <w:r>
        <w:t xml:space="preserve"> tab.</w:t>
      </w:r>
    </w:p>
    <w:p w14:paraId="5FD6721E" w14:textId="77777777" w:rsidR="00D36A54" w:rsidRDefault="00D36A54" w:rsidP="00D36A54">
      <w:pPr>
        <w:pStyle w:val="ListParagraph"/>
        <w:numPr>
          <w:ilvl w:val="0"/>
          <w:numId w:val="37"/>
        </w:numPr>
      </w:pPr>
      <w:r>
        <w:t xml:space="preserve">Select </w:t>
      </w:r>
      <w:r>
        <w:rPr>
          <w:b/>
          <w:bCs/>
        </w:rPr>
        <w:t>Task</w:t>
      </w:r>
      <w:r>
        <w:t xml:space="preserve"> on the action ribbon.</w:t>
      </w:r>
    </w:p>
    <w:p w14:paraId="40E4CC54" w14:textId="77777777" w:rsidR="00D36A54" w:rsidRDefault="00D36A54" w:rsidP="00D36A54">
      <w:pPr>
        <w:pStyle w:val="ListParagraph"/>
        <w:numPr>
          <w:ilvl w:val="0"/>
          <w:numId w:val="37"/>
        </w:numPr>
      </w:pPr>
      <w:r>
        <w:t xml:space="preserve">Enter a </w:t>
      </w:r>
      <w:r>
        <w:rPr>
          <w:b/>
          <w:bCs/>
        </w:rPr>
        <w:t>Subject</w:t>
      </w:r>
      <w:r>
        <w:t xml:space="preserve"> and </w:t>
      </w:r>
      <w:r>
        <w:rPr>
          <w:b/>
          <w:bCs/>
        </w:rPr>
        <w:t>Description</w:t>
      </w:r>
      <w:r>
        <w:t>. (Note that your user is assigned as the task owner by default. The owner will receive the in-app notification.)</w:t>
      </w:r>
    </w:p>
    <w:p w14:paraId="247F8DC8" w14:textId="77777777" w:rsidR="00D36A54" w:rsidRDefault="00D36A54" w:rsidP="00D36A54">
      <w:pPr>
        <w:pStyle w:val="ListParagraph"/>
        <w:numPr>
          <w:ilvl w:val="0"/>
          <w:numId w:val="37"/>
        </w:numPr>
      </w:pPr>
      <w:r>
        <w:t xml:space="preserve">Click </w:t>
      </w:r>
      <w:r>
        <w:rPr>
          <w:b/>
          <w:bCs/>
        </w:rPr>
        <w:t>Save &amp; Close</w:t>
      </w:r>
      <w:r>
        <w:t>.</w:t>
      </w:r>
    </w:p>
    <w:p w14:paraId="4C6EEE46" w14:textId="77777777" w:rsidR="00D36A54" w:rsidRDefault="00D36A54" w:rsidP="00D36A54">
      <w:pPr>
        <w:pStyle w:val="ListParagraph"/>
        <w:numPr>
          <w:ilvl w:val="0"/>
          <w:numId w:val="37"/>
        </w:numPr>
      </w:pPr>
      <w:r>
        <w:t>Refresh your browser page.</w:t>
      </w:r>
    </w:p>
    <w:p w14:paraId="56B7CB3F" w14:textId="77777777" w:rsidR="00D36A54" w:rsidRDefault="00D36A54" w:rsidP="00D36A54">
      <w:pPr>
        <w:pStyle w:val="ListParagraph"/>
      </w:pPr>
    </w:p>
    <w:p w14:paraId="63FD053A" w14:textId="77777777" w:rsidR="00D36A54" w:rsidRDefault="00D36A54" w:rsidP="00D36A54">
      <w:pPr>
        <w:pStyle w:val="ListParagraph"/>
      </w:pPr>
      <w:r>
        <w:rPr>
          <w:noProof/>
        </w:rPr>
        <w:lastRenderedPageBreak/>
        <w:drawing>
          <wp:inline distT="0" distB="0" distL="0" distR="0" wp14:anchorId="4AAD3983" wp14:editId="728437FE">
            <wp:extent cx="5932805" cy="3416300"/>
            <wp:effectExtent l="0" t="0" r="0" b="0"/>
            <wp:docPr id="1703996323" name="Picture 17039963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996323" name="Picture 1703996323"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2805" cy="3416300"/>
                    </a:xfrm>
                    <a:prstGeom prst="rect">
                      <a:avLst/>
                    </a:prstGeom>
                    <a:noFill/>
                    <a:ln>
                      <a:noFill/>
                    </a:ln>
                  </pic:spPr>
                </pic:pic>
              </a:graphicData>
            </a:graphic>
          </wp:inline>
        </w:drawing>
      </w:r>
    </w:p>
    <w:p w14:paraId="7CBE7E00" w14:textId="77777777" w:rsidR="00D36A54" w:rsidRDefault="00D36A54" w:rsidP="00D36A54">
      <w:pPr>
        <w:pStyle w:val="ListParagraph"/>
      </w:pPr>
    </w:p>
    <w:p w14:paraId="32F4B079" w14:textId="77777777" w:rsidR="00D36A54" w:rsidRPr="00614B58" w:rsidRDefault="00D36A54" w:rsidP="00D36A54">
      <w:pPr>
        <w:pStyle w:val="ListParagraph"/>
        <w:numPr>
          <w:ilvl w:val="0"/>
          <w:numId w:val="37"/>
        </w:numPr>
      </w:pPr>
      <w:r>
        <w:t xml:space="preserve">On the toast notification that displays, select the </w:t>
      </w:r>
      <w:r>
        <w:rPr>
          <w:b/>
          <w:bCs/>
        </w:rPr>
        <w:t>View task</w:t>
      </w:r>
      <w:r>
        <w:t xml:space="preserve"> action.</w:t>
      </w:r>
    </w:p>
    <w:p w14:paraId="2E05DCCD" w14:textId="446F3E8C" w:rsidR="00B46D9B" w:rsidRDefault="00B46D9B" w:rsidP="00B46D9B">
      <w:pPr>
        <w:pStyle w:val="Heading1"/>
      </w:pPr>
      <w:bookmarkStart w:id="39" w:name="_Toc135812840"/>
      <w:r>
        <w:t xml:space="preserve">Lab </w:t>
      </w:r>
      <w:r w:rsidR="007E77BF">
        <w:t>5</w:t>
      </w:r>
      <w:bookmarkEnd w:id="39"/>
    </w:p>
    <w:p w14:paraId="31F47D1D" w14:textId="77777777" w:rsidR="00B46D9B" w:rsidRDefault="00B46D9B" w:rsidP="00B46D9B">
      <w:pPr>
        <w:pStyle w:val="Heading1"/>
      </w:pPr>
      <w:bookmarkStart w:id="40" w:name="_Toc135812841"/>
      <w:r>
        <w:t xml:space="preserve">Enable real time chat on orders and include the chats in the </w:t>
      </w:r>
      <w:proofErr w:type="gramStart"/>
      <w:r>
        <w:t>timeline</w:t>
      </w:r>
      <w:bookmarkEnd w:id="40"/>
      <w:proofErr w:type="gramEnd"/>
    </w:p>
    <w:p w14:paraId="0B7096CF" w14:textId="77777777" w:rsidR="00B46D9B" w:rsidRPr="00D543CE" w:rsidRDefault="00B46D9B" w:rsidP="00B46D9B"/>
    <w:p w14:paraId="79562B6F" w14:textId="21893EE6" w:rsidR="00B46D9B" w:rsidRDefault="00B46D9B" w:rsidP="00B46D9B">
      <w:r>
        <w:t xml:space="preserve">In this lab you will enable and use the Teams chat and timeline experience in Dynamics 365. You will need a Dynamics 365 environment with Sales </w:t>
      </w:r>
      <w:proofErr w:type="gramStart"/>
      <w:r>
        <w:t>installed,</w:t>
      </w:r>
      <w:proofErr w:type="gramEnd"/>
      <w:r>
        <w:t xml:space="preserve"> sample data is fine for the purposes here. You will also need a Teams environment and an account that has global admin access.</w:t>
      </w:r>
      <w:r>
        <w:br/>
      </w:r>
      <w:r>
        <w:br/>
      </w:r>
      <w:r>
        <w:rPr>
          <w:rStyle w:val="Heading1Char"/>
        </w:rPr>
        <w:t xml:space="preserve">Feature </w:t>
      </w:r>
      <w:r w:rsidRPr="00580BFA">
        <w:rPr>
          <w:rStyle w:val="Heading1Char"/>
        </w:rPr>
        <w:t>Overview</w:t>
      </w:r>
      <w:r>
        <w:br/>
        <w:t>Teams chat integration allows</w:t>
      </w:r>
      <w:r w:rsidRPr="00F56BEE">
        <w:t xml:space="preserve"> users to collaborate with colleagues via Teams chat while in the context of Dynamics 365 records and without having to switch between applications. One of the most common requests we have heard is that Teams chats should appear as an activity in the timeline of the related record(s). This is now possible with Teams chats as a new activity type</w:t>
      </w:r>
      <w:r>
        <w:t xml:space="preserve">. </w:t>
      </w:r>
      <w:r w:rsidRPr="00F56BEE">
        <w:t>By synchronizing a limited set of metadata about the chat such as who last updated it and when, the position of a chat in the timeline will reflect the last time it was updated.</w:t>
      </w:r>
      <w:r>
        <w:br/>
      </w:r>
    </w:p>
    <w:p w14:paraId="79CD2FEA" w14:textId="77777777" w:rsidR="00B46D9B" w:rsidRDefault="00B46D9B" w:rsidP="00B46D9B">
      <w:pPr>
        <w:pStyle w:val="Heading1"/>
      </w:pPr>
      <w:bookmarkStart w:id="41" w:name="_Toc135812842"/>
      <w:r>
        <w:t xml:space="preserve">Enable Teams chat and </w:t>
      </w:r>
      <w:proofErr w:type="gramStart"/>
      <w:r>
        <w:t>sync</w:t>
      </w:r>
      <w:bookmarkEnd w:id="41"/>
      <w:proofErr w:type="gramEnd"/>
    </w:p>
    <w:p w14:paraId="4FB4281B" w14:textId="77777777" w:rsidR="00B46D9B" w:rsidRDefault="00B46D9B" w:rsidP="00B46D9B">
      <w:pPr>
        <w:numPr>
          <w:ilvl w:val="0"/>
          <w:numId w:val="12"/>
        </w:numPr>
        <w:shd w:val="clear" w:color="auto" w:fill="FFFFFF"/>
        <w:spacing w:after="0" w:line="240" w:lineRule="auto"/>
      </w:pPr>
      <w:r>
        <w:t>Access</w:t>
      </w:r>
      <w:r w:rsidRPr="00F35A56">
        <w:t xml:space="preserve"> the </w:t>
      </w:r>
      <w:hyperlink r:id="rId54" w:history="1">
        <w:r w:rsidRPr="00F35A56">
          <w:rPr>
            <w:rStyle w:val="Hyperlink"/>
          </w:rPr>
          <w:t>Power Platform admin center</w:t>
        </w:r>
      </w:hyperlink>
      <w:r>
        <w:t xml:space="preserve"> as a user with the </w:t>
      </w:r>
      <w:hyperlink r:id="rId55" w:anchor="commonly-used-microsoft-365-admin-center-roles" w:history="1">
        <w:r>
          <w:rPr>
            <w:rStyle w:val="Hyperlink"/>
          </w:rPr>
          <w:t>Global admin</w:t>
        </w:r>
      </w:hyperlink>
      <w:r>
        <w:t xml:space="preserve"> role.</w:t>
      </w:r>
    </w:p>
    <w:p w14:paraId="4D7376A3" w14:textId="77777777" w:rsidR="00B46D9B" w:rsidRPr="00F35A56" w:rsidRDefault="00B46D9B" w:rsidP="00B46D9B">
      <w:pPr>
        <w:numPr>
          <w:ilvl w:val="0"/>
          <w:numId w:val="12"/>
        </w:numPr>
        <w:shd w:val="clear" w:color="auto" w:fill="FFFFFF"/>
        <w:spacing w:after="0" w:line="240" w:lineRule="auto"/>
      </w:pPr>
      <w:r>
        <w:t>S</w:t>
      </w:r>
      <w:r w:rsidRPr="00F35A56">
        <w:t xml:space="preserve">elect </w:t>
      </w:r>
      <w:r>
        <w:t>your</w:t>
      </w:r>
      <w:r w:rsidRPr="00F35A56">
        <w:t xml:space="preserve"> environment.</w:t>
      </w:r>
    </w:p>
    <w:p w14:paraId="619B3B75" w14:textId="77777777" w:rsidR="00B46D9B" w:rsidRPr="00F35A56" w:rsidRDefault="00B46D9B" w:rsidP="00B46D9B">
      <w:pPr>
        <w:numPr>
          <w:ilvl w:val="0"/>
          <w:numId w:val="12"/>
        </w:numPr>
        <w:shd w:val="clear" w:color="auto" w:fill="FFFFFF"/>
        <w:spacing w:after="0" w:line="240" w:lineRule="auto"/>
      </w:pPr>
      <w:r w:rsidRPr="00F35A56">
        <w:t>On the command bar, select </w:t>
      </w:r>
      <w:r w:rsidRPr="00F35A56">
        <w:rPr>
          <w:b/>
          <w:bCs/>
        </w:rPr>
        <w:t>Settings</w:t>
      </w:r>
      <w:r w:rsidRPr="00F35A56">
        <w:t> &gt; </w:t>
      </w:r>
      <w:r w:rsidRPr="00F35A56">
        <w:rPr>
          <w:b/>
          <w:bCs/>
        </w:rPr>
        <w:t>Integration</w:t>
      </w:r>
      <w:r w:rsidRPr="00F35A56">
        <w:t> &gt; </w:t>
      </w:r>
      <w:r w:rsidRPr="00F35A56">
        <w:rPr>
          <w:b/>
          <w:bCs/>
        </w:rPr>
        <w:t>Teams integration settings</w:t>
      </w:r>
      <w:r w:rsidRPr="00F35A56">
        <w:t>.</w:t>
      </w:r>
    </w:p>
    <w:p w14:paraId="1B44D518" w14:textId="77777777" w:rsidR="00B46D9B" w:rsidRPr="00F35A56" w:rsidRDefault="00B46D9B" w:rsidP="00B46D9B">
      <w:pPr>
        <w:numPr>
          <w:ilvl w:val="0"/>
          <w:numId w:val="12"/>
        </w:numPr>
        <w:shd w:val="clear" w:color="auto" w:fill="FFFFFF"/>
        <w:spacing w:after="0" w:line="240" w:lineRule="auto"/>
      </w:pPr>
      <w:r w:rsidRPr="00F35A56">
        <w:lastRenderedPageBreak/>
        <w:t>On the </w:t>
      </w:r>
      <w:r w:rsidRPr="00F35A56">
        <w:rPr>
          <w:b/>
          <w:bCs/>
        </w:rPr>
        <w:t>Microsoft Teams collaboration and chat</w:t>
      </w:r>
      <w:r w:rsidRPr="00F35A56">
        <w:t> page, turn on</w:t>
      </w:r>
      <w:r>
        <w:t xml:space="preserve"> the </w:t>
      </w:r>
      <w:r>
        <w:rPr>
          <w:rFonts w:ascii="Segoe UI Semibold" w:hAnsi="Segoe UI Semibold" w:cs="Segoe UI Semibold"/>
          <w:b/>
          <w:bCs/>
          <w:color w:val="323130"/>
          <w:sz w:val="21"/>
          <w:szCs w:val="21"/>
          <w:shd w:val="clear" w:color="auto" w:fill="FFFFFF"/>
        </w:rPr>
        <w:t xml:space="preserve">Turn on Microsoft Teams chats inside Dynamics 365 </w:t>
      </w:r>
      <w:proofErr w:type="gramStart"/>
      <w:r w:rsidRPr="00F91611">
        <w:t xml:space="preserve">and </w:t>
      </w:r>
      <w:r>
        <w:t>also</w:t>
      </w:r>
      <w:proofErr w:type="gramEnd"/>
      <w:r>
        <w:t xml:space="preserve"> the </w:t>
      </w:r>
      <w:r w:rsidRPr="00F35A56">
        <w:rPr>
          <w:b/>
          <w:bCs/>
        </w:rPr>
        <w:t>Sync Teams chat</w:t>
      </w:r>
      <w:r>
        <w:rPr>
          <w:b/>
          <w:bCs/>
        </w:rPr>
        <w:t>s</w:t>
      </w:r>
      <w:r w:rsidRPr="00F35A56">
        <w:rPr>
          <w:b/>
          <w:bCs/>
        </w:rPr>
        <w:t xml:space="preserve"> with </w:t>
      </w:r>
      <w:r>
        <w:rPr>
          <w:b/>
          <w:bCs/>
        </w:rPr>
        <w:t xml:space="preserve">records </w:t>
      </w:r>
      <w:r w:rsidRPr="00881365">
        <w:t>toggles.</w:t>
      </w:r>
      <w:r>
        <w:rPr>
          <w:b/>
          <w:bCs/>
        </w:rPr>
        <w:br/>
      </w:r>
      <w:r>
        <w:rPr>
          <w:b/>
          <w:bCs/>
        </w:rPr>
        <w:br/>
      </w:r>
      <w:r w:rsidRPr="006E3D49">
        <w:rPr>
          <w:noProof/>
        </w:rPr>
        <w:drawing>
          <wp:inline distT="0" distB="0" distL="0" distR="0" wp14:anchorId="5E4024A7" wp14:editId="5DCAFAF3">
            <wp:extent cx="5943600" cy="2186940"/>
            <wp:effectExtent l="0" t="0" r="0" b="3810"/>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56"/>
                    <a:stretch>
                      <a:fillRect/>
                    </a:stretch>
                  </pic:blipFill>
                  <pic:spPr>
                    <a:xfrm>
                      <a:off x="0" y="0"/>
                      <a:ext cx="5943600" cy="2186940"/>
                    </a:xfrm>
                    <a:prstGeom prst="rect">
                      <a:avLst/>
                    </a:prstGeom>
                  </pic:spPr>
                </pic:pic>
              </a:graphicData>
            </a:graphic>
          </wp:inline>
        </w:drawing>
      </w:r>
    </w:p>
    <w:p w14:paraId="3AAFA82D" w14:textId="77777777" w:rsidR="00B46D9B" w:rsidRDefault="00B46D9B" w:rsidP="00B46D9B">
      <w:pPr>
        <w:pStyle w:val="ListParagraph"/>
        <w:ind w:left="408"/>
      </w:pPr>
    </w:p>
    <w:p w14:paraId="7FD3917F" w14:textId="77777777" w:rsidR="00B46D9B" w:rsidRDefault="00B46D9B" w:rsidP="00B46D9B">
      <w:pPr>
        <w:pStyle w:val="ListParagraph"/>
        <w:numPr>
          <w:ilvl w:val="0"/>
          <w:numId w:val="12"/>
        </w:numPr>
      </w:pPr>
      <w:r w:rsidRPr="00D25E18">
        <w:t>Save the changes.</w:t>
      </w:r>
    </w:p>
    <w:p w14:paraId="7281BC74" w14:textId="77777777" w:rsidR="00B46D9B" w:rsidRDefault="00B46D9B" w:rsidP="00B46D9B">
      <w:pPr>
        <w:pStyle w:val="Heading1"/>
      </w:pPr>
      <w:bookmarkStart w:id="42" w:name="_Toc135812843"/>
      <w:r>
        <w:t xml:space="preserve">Create a new connected </w:t>
      </w:r>
      <w:proofErr w:type="gramStart"/>
      <w:r>
        <w:t>chat</w:t>
      </w:r>
      <w:bookmarkEnd w:id="42"/>
      <w:proofErr w:type="gramEnd"/>
    </w:p>
    <w:p w14:paraId="7627B023" w14:textId="77777777" w:rsidR="00B46D9B" w:rsidRDefault="00B46D9B" w:rsidP="00B46D9B">
      <w:pPr>
        <w:pStyle w:val="ListParagraph"/>
        <w:numPr>
          <w:ilvl w:val="0"/>
          <w:numId w:val="10"/>
        </w:numPr>
      </w:pPr>
      <w:r>
        <w:t>Sign into the Dynamics 365 web application with any primary security role such as Salesperson or Customer Service Representative.</w:t>
      </w:r>
    </w:p>
    <w:p w14:paraId="6B9D349C" w14:textId="77777777" w:rsidR="00B46D9B" w:rsidRDefault="00B46D9B" w:rsidP="00B46D9B">
      <w:pPr>
        <w:pStyle w:val="ListParagraph"/>
        <w:numPr>
          <w:ilvl w:val="0"/>
          <w:numId w:val="10"/>
        </w:numPr>
      </w:pPr>
      <w:r>
        <w:t>Open a Dynamics 365 customer engagement record such as an Account, Opportunity, Order, or Case.</w:t>
      </w:r>
    </w:p>
    <w:p w14:paraId="08F8354B" w14:textId="77777777" w:rsidR="00B46D9B" w:rsidRDefault="00B46D9B" w:rsidP="00B46D9B">
      <w:pPr>
        <w:pStyle w:val="ListParagraph"/>
        <w:numPr>
          <w:ilvl w:val="0"/>
          <w:numId w:val="10"/>
        </w:numPr>
      </w:pPr>
      <w:r>
        <w:t xml:space="preserve">Select the Teams chats and channels integration icon </w:t>
      </w:r>
      <w:r>
        <w:rPr>
          <w:noProof/>
        </w:rPr>
        <w:drawing>
          <wp:inline distT="0" distB="0" distL="0" distR="0" wp14:anchorId="4F0A25C7" wp14:editId="5358138A">
            <wp:extent cx="184575" cy="177618"/>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57">
                      <a:extLst>
                        <a:ext uri="{28A0092B-C50C-407E-A947-70E740481C1C}">
                          <a14:useLocalDpi xmlns:a14="http://schemas.microsoft.com/office/drawing/2010/main" val="0"/>
                        </a:ext>
                      </a:extLst>
                    </a:blip>
                    <a:stretch>
                      <a:fillRect/>
                    </a:stretch>
                  </pic:blipFill>
                  <pic:spPr>
                    <a:xfrm>
                      <a:off x="0" y="0"/>
                      <a:ext cx="184575" cy="177618"/>
                    </a:xfrm>
                    <a:prstGeom prst="rect">
                      <a:avLst/>
                    </a:prstGeom>
                  </pic:spPr>
                </pic:pic>
              </a:graphicData>
            </a:graphic>
          </wp:inline>
        </w:drawing>
      </w:r>
      <w:r>
        <w:t xml:space="preserve"> at the upper-right of the page.</w:t>
      </w:r>
    </w:p>
    <w:p w14:paraId="35213206" w14:textId="77777777" w:rsidR="00B46D9B" w:rsidRDefault="00B46D9B" w:rsidP="00B46D9B">
      <w:pPr>
        <w:pStyle w:val="ListParagraph"/>
        <w:ind w:left="408"/>
      </w:pPr>
      <w:r>
        <w:rPr>
          <w:noProof/>
        </w:rPr>
        <w:drawing>
          <wp:inline distT="0" distB="0" distL="0" distR="0" wp14:anchorId="74F28393" wp14:editId="16AE9491">
            <wp:extent cx="4749800" cy="2866119"/>
            <wp:effectExtent l="0" t="0" r="0" b="0"/>
            <wp:docPr id="9" name="Picture 9" descr="Screenshot of the Teams collaboration pane for a selected opport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creenshot of the Teams collaboration pane for a selected opportunity."/>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55858" cy="2869774"/>
                    </a:xfrm>
                    <a:prstGeom prst="rect">
                      <a:avLst/>
                    </a:prstGeom>
                    <a:noFill/>
                    <a:ln>
                      <a:noFill/>
                    </a:ln>
                  </pic:spPr>
                </pic:pic>
              </a:graphicData>
            </a:graphic>
          </wp:inline>
        </w:drawing>
      </w:r>
    </w:p>
    <w:p w14:paraId="5588D75C" w14:textId="77777777" w:rsidR="00B46D9B" w:rsidRDefault="00B46D9B" w:rsidP="00B46D9B">
      <w:pPr>
        <w:pStyle w:val="ListParagraph"/>
        <w:ind w:left="408"/>
      </w:pPr>
      <w:r>
        <w:t>The Teams chat pane opens.</w:t>
      </w:r>
    </w:p>
    <w:p w14:paraId="7DBAD3B0" w14:textId="77777777" w:rsidR="00B46D9B" w:rsidRDefault="00B46D9B" w:rsidP="00B46D9B">
      <w:pPr>
        <w:pStyle w:val="ListParagraph"/>
        <w:numPr>
          <w:ilvl w:val="0"/>
          <w:numId w:val="10"/>
        </w:numPr>
      </w:pPr>
      <w:r>
        <w:lastRenderedPageBreak/>
        <w:t xml:space="preserve">To start a new connected chat with a participant, select </w:t>
      </w:r>
      <w:r w:rsidRPr="00665ACC">
        <w:rPr>
          <w:b/>
          <w:bCs/>
        </w:rPr>
        <w:t>New connected chat</w:t>
      </w:r>
      <w:r>
        <w:t xml:space="preserve"> in the </w:t>
      </w:r>
      <w:r w:rsidRPr="00665ACC">
        <w:rPr>
          <w:b/>
          <w:bCs/>
        </w:rPr>
        <w:t>Chats connected to record</w:t>
      </w:r>
      <w:r>
        <w:t xml:space="preserve"> section.</w:t>
      </w:r>
      <w:r>
        <w:br/>
      </w:r>
      <w:r>
        <w:rPr>
          <w:noProof/>
        </w:rPr>
        <w:drawing>
          <wp:inline distT="0" distB="0" distL="0" distR="0" wp14:anchorId="42864363" wp14:editId="33D3F619">
            <wp:extent cx="2987299" cy="1912786"/>
            <wp:effectExtent l="0" t="0" r="381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9">
                      <a:extLst>
                        <a:ext uri="{28A0092B-C50C-407E-A947-70E740481C1C}">
                          <a14:useLocalDpi xmlns:a14="http://schemas.microsoft.com/office/drawing/2010/main" val="0"/>
                        </a:ext>
                      </a:extLst>
                    </a:blip>
                    <a:stretch>
                      <a:fillRect/>
                    </a:stretch>
                  </pic:blipFill>
                  <pic:spPr>
                    <a:xfrm>
                      <a:off x="0" y="0"/>
                      <a:ext cx="2987299" cy="1912786"/>
                    </a:xfrm>
                    <a:prstGeom prst="rect">
                      <a:avLst/>
                    </a:prstGeom>
                  </pic:spPr>
                </pic:pic>
              </a:graphicData>
            </a:graphic>
          </wp:inline>
        </w:drawing>
      </w:r>
    </w:p>
    <w:p w14:paraId="0357FD07" w14:textId="77777777" w:rsidR="00B46D9B" w:rsidRDefault="00B46D9B" w:rsidP="00B46D9B">
      <w:pPr>
        <w:pStyle w:val="ListParagraph"/>
        <w:numPr>
          <w:ilvl w:val="0"/>
          <w:numId w:val="10"/>
        </w:numPr>
      </w:pPr>
      <w:r>
        <w:t>Use one of the following methods to add participants:</w:t>
      </w:r>
    </w:p>
    <w:p w14:paraId="6192B335" w14:textId="77777777" w:rsidR="00B46D9B" w:rsidRDefault="00B46D9B" w:rsidP="00B46D9B">
      <w:pPr>
        <w:pStyle w:val="ListParagraph"/>
        <w:numPr>
          <w:ilvl w:val="1"/>
          <w:numId w:val="10"/>
        </w:numPr>
      </w:pPr>
      <w:r>
        <w:t xml:space="preserve">In the </w:t>
      </w:r>
      <w:r w:rsidRPr="00665ACC">
        <w:rPr>
          <w:b/>
          <w:bCs/>
        </w:rPr>
        <w:t>Participants</w:t>
      </w:r>
      <w:r>
        <w:t xml:space="preserve"> field, browse and select the names of the participants you want to chat with.</w:t>
      </w:r>
    </w:p>
    <w:p w14:paraId="53F1E4E6" w14:textId="77777777" w:rsidR="00B46D9B" w:rsidRDefault="00B46D9B" w:rsidP="00B46D9B">
      <w:pPr>
        <w:pStyle w:val="ListParagraph"/>
        <w:numPr>
          <w:ilvl w:val="1"/>
          <w:numId w:val="10"/>
        </w:numPr>
      </w:pPr>
      <w:r>
        <w:t xml:space="preserve">A list of suggested contacts is automatically displayed for the </w:t>
      </w:r>
      <w:proofErr w:type="gramStart"/>
      <w:r w:rsidRPr="00665ACC">
        <w:rPr>
          <w:b/>
          <w:bCs/>
        </w:rPr>
        <w:t>Participants</w:t>
      </w:r>
      <w:proofErr w:type="gramEnd"/>
      <w:r>
        <w:t xml:space="preserve"> field. Select a participant's name from the </w:t>
      </w:r>
      <w:r w:rsidRPr="003D4BCA">
        <w:rPr>
          <w:b/>
          <w:bCs/>
        </w:rPr>
        <w:t>Suggested contacts</w:t>
      </w:r>
      <w:r>
        <w:t xml:space="preserve"> list. The </w:t>
      </w:r>
      <w:r w:rsidRPr="003D4BCA">
        <w:rPr>
          <w:b/>
          <w:bCs/>
        </w:rPr>
        <w:t>Suggested contacts</w:t>
      </w:r>
      <w:r>
        <w:t xml:space="preserve"> list displays the contacts of the users who are working on the record. </w:t>
      </w:r>
    </w:p>
    <w:p w14:paraId="01E733EF" w14:textId="77777777" w:rsidR="00B46D9B" w:rsidRDefault="00B46D9B" w:rsidP="00B46D9B">
      <w:pPr>
        <w:pStyle w:val="ListParagraph"/>
        <w:numPr>
          <w:ilvl w:val="0"/>
          <w:numId w:val="10"/>
        </w:numPr>
      </w:pPr>
      <w:r>
        <w:t>You can modify the chat name. It's a good idea to provide a meaningful name so that you can identify the chat even when you're in Teams.</w:t>
      </w:r>
    </w:p>
    <w:p w14:paraId="1DC00C47" w14:textId="77777777" w:rsidR="00B46D9B" w:rsidRDefault="00B46D9B" w:rsidP="00B46D9B">
      <w:pPr>
        <w:pStyle w:val="ListParagraph"/>
        <w:numPr>
          <w:ilvl w:val="0"/>
          <w:numId w:val="10"/>
        </w:numPr>
      </w:pPr>
      <w:r>
        <w:t>Type a message you want to send to the participants.</w:t>
      </w:r>
    </w:p>
    <w:p w14:paraId="6BA3B8F7" w14:textId="77777777" w:rsidR="00B46D9B" w:rsidRDefault="00B46D9B" w:rsidP="00B46D9B">
      <w:pPr>
        <w:pStyle w:val="ListParagraph"/>
        <w:numPr>
          <w:ilvl w:val="0"/>
          <w:numId w:val="10"/>
        </w:numPr>
      </w:pPr>
      <w:r>
        <w:t xml:space="preserve">Select </w:t>
      </w:r>
      <w:r w:rsidRPr="00DD4FE0">
        <w:rPr>
          <w:b/>
          <w:bCs/>
        </w:rPr>
        <w:t>Start chat</w:t>
      </w:r>
      <w:r>
        <w:t>.</w:t>
      </w:r>
      <w:r>
        <w:br/>
      </w:r>
      <w:r>
        <w:rPr>
          <w:noProof/>
        </w:rPr>
        <w:drawing>
          <wp:inline distT="0" distB="0" distL="0" distR="0" wp14:anchorId="6594DB58" wp14:editId="1AAFBD00">
            <wp:extent cx="2170306" cy="4185194"/>
            <wp:effectExtent l="0" t="0" r="1905" b="6350"/>
            <wp:docPr id="11" name="Picture 1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60">
                      <a:extLst>
                        <a:ext uri="{28A0092B-C50C-407E-A947-70E740481C1C}">
                          <a14:useLocalDpi xmlns:a14="http://schemas.microsoft.com/office/drawing/2010/main" val="0"/>
                        </a:ext>
                      </a:extLst>
                    </a:blip>
                    <a:stretch>
                      <a:fillRect/>
                    </a:stretch>
                  </pic:blipFill>
                  <pic:spPr>
                    <a:xfrm>
                      <a:off x="0" y="0"/>
                      <a:ext cx="2170306" cy="4185194"/>
                    </a:xfrm>
                    <a:prstGeom prst="rect">
                      <a:avLst/>
                    </a:prstGeom>
                  </pic:spPr>
                </pic:pic>
              </a:graphicData>
            </a:graphic>
          </wp:inline>
        </w:drawing>
      </w:r>
      <w:r>
        <w:br/>
      </w:r>
      <w:r>
        <w:lastRenderedPageBreak/>
        <w:br/>
        <w:t xml:space="preserve">The participants you added to the chat will see the message appear in Teams. </w:t>
      </w:r>
      <w:r>
        <w:br/>
      </w:r>
      <w:r>
        <w:br/>
      </w:r>
      <w:r>
        <w:rPr>
          <w:noProof/>
        </w:rPr>
        <w:drawing>
          <wp:inline distT="0" distB="0" distL="0" distR="0" wp14:anchorId="62F27068" wp14:editId="09CF2398">
            <wp:extent cx="5081238" cy="3055257"/>
            <wp:effectExtent l="0" t="0" r="5715"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1">
                      <a:extLst>
                        <a:ext uri="{28A0092B-C50C-407E-A947-70E740481C1C}">
                          <a14:useLocalDpi xmlns:a14="http://schemas.microsoft.com/office/drawing/2010/main" val="0"/>
                        </a:ext>
                      </a:extLst>
                    </a:blip>
                    <a:stretch>
                      <a:fillRect/>
                    </a:stretch>
                  </pic:blipFill>
                  <pic:spPr>
                    <a:xfrm>
                      <a:off x="0" y="0"/>
                      <a:ext cx="5081238" cy="3055257"/>
                    </a:xfrm>
                    <a:prstGeom prst="rect">
                      <a:avLst/>
                    </a:prstGeom>
                  </pic:spPr>
                </pic:pic>
              </a:graphicData>
            </a:graphic>
          </wp:inline>
        </w:drawing>
      </w:r>
      <w:r>
        <w:br/>
      </w:r>
      <w:r>
        <w:br/>
        <w:t xml:space="preserve">You will see an embedded chat control which allows you to continue the conversation from within Dynamics 365 without needing to switch apps. </w:t>
      </w:r>
      <w:r>
        <w:br/>
      </w:r>
      <w:r>
        <w:br/>
      </w:r>
      <w:r>
        <w:rPr>
          <w:noProof/>
        </w:rPr>
        <w:drawing>
          <wp:inline distT="0" distB="0" distL="0" distR="0" wp14:anchorId="6A954194" wp14:editId="7B01AFEA">
            <wp:extent cx="5943600" cy="2995295"/>
            <wp:effectExtent l="0" t="0" r="0" b="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995295"/>
                    </a:xfrm>
                    <a:prstGeom prst="rect">
                      <a:avLst/>
                    </a:prstGeom>
                  </pic:spPr>
                </pic:pic>
              </a:graphicData>
            </a:graphic>
          </wp:inline>
        </w:drawing>
      </w:r>
    </w:p>
    <w:p w14:paraId="02FBBCEB" w14:textId="77777777" w:rsidR="00B46D9B" w:rsidRDefault="00B46D9B" w:rsidP="00B46D9B">
      <w:pPr>
        <w:pStyle w:val="ListParagraph"/>
        <w:numPr>
          <w:ilvl w:val="0"/>
          <w:numId w:val="10"/>
        </w:numPr>
      </w:pPr>
      <w:r>
        <w:t xml:space="preserve">To test a reply from Teams, you can either reply as one of the participants using Teams or open </w:t>
      </w:r>
      <w:hyperlink r:id="rId63">
        <w:r w:rsidRPr="55F6959A">
          <w:rPr>
            <w:rStyle w:val="Hyperlink"/>
          </w:rPr>
          <w:t>https://teams.microsoft.com/</w:t>
        </w:r>
      </w:hyperlink>
      <w:r>
        <w:t xml:space="preserve"> in another browser tab and add a reply to the chat conversation. As shown in the screenshot above, the reply will appear in the embedded chat control in Dynamics 365. </w:t>
      </w:r>
    </w:p>
    <w:p w14:paraId="0E8B271E" w14:textId="77777777" w:rsidR="00B46D9B" w:rsidRPr="00ED5605" w:rsidRDefault="00B46D9B" w:rsidP="00B46D9B">
      <w:pPr>
        <w:pStyle w:val="Heading1"/>
        <w:rPr>
          <w:rStyle w:val="Strong"/>
        </w:rPr>
      </w:pPr>
      <w:bookmarkStart w:id="43" w:name="_Toc135812844"/>
      <w:r>
        <w:lastRenderedPageBreak/>
        <w:t xml:space="preserve">View the chat in the </w:t>
      </w:r>
      <w:proofErr w:type="gramStart"/>
      <w:r>
        <w:t>timeline</w:t>
      </w:r>
      <w:bookmarkEnd w:id="43"/>
      <w:proofErr w:type="gramEnd"/>
    </w:p>
    <w:p w14:paraId="0B684FAB" w14:textId="77777777" w:rsidR="00B46D9B" w:rsidRDefault="00B46D9B" w:rsidP="00B46D9B">
      <w:pPr>
        <w:pStyle w:val="ListParagraph"/>
        <w:numPr>
          <w:ilvl w:val="0"/>
          <w:numId w:val="11"/>
        </w:numPr>
      </w:pPr>
      <w:r>
        <w:t xml:space="preserve">Refresh the data in the Timeline control by selecting the more commands option within the Timeline and then select </w:t>
      </w:r>
      <w:r w:rsidRPr="005F09F1">
        <w:rPr>
          <w:b/>
          <w:bCs/>
        </w:rPr>
        <w:t>Refresh timeline</w:t>
      </w:r>
      <w:r>
        <w:t>.</w:t>
      </w:r>
      <w:r>
        <w:br/>
      </w:r>
      <w:r w:rsidRPr="0064099E">
        <w:rPr>
          <w:noProof/>
        </w:rPr>
        <w:drawing>
          <wp:inline distT="0" distB="0" distL="0" distR="0" wp14:anchorId="0AC6AC75" wp14:editId="02D2AF24">
            <wp:extent cx="3339396" cy="961662"/>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64"/>
                    <a:stretch>
                      <a:fillRect/>
                    </a:stretch>
                  </pic:blipFill>
                  <pic:spPr>
                    <a:xfrm>
                      <a:off x="0" y="0"/>
                      <a:ext cx="3374673" cy="971821"/>
                    </a:xfrm>
                    <a:prstGeom prst="rect">
                      <a:avLst/>
                    </a:prstGeom>
                  </pic:spPr>
                </pic:pic>
              </a:graphicData>
            </a:graphic>
          </wp:inline>
        </w:drawing>
      </w:r>
    </w:p>
    <w:p w14:paraId="3BC50C38" w14:textId="77777777" w:rsidR="00B46D9B" w:rsidRDefault="00B46D9B" w:rsidP="00B46D9B">
      <w:pPr>
        <w:pStyle w:val="ListParagraph"/>
        <w:ind w:left="408"/>
      </w:pPr>
      <w:r>
        <w:br/>
        <w:t>The connected chat was created as a Teams chat activity record which appears chronologically in the timeline just like other activity records such as emails, phone calls, meetings, and tasks.</w:t>
      </w:r>
      <w:r>
        <w:br/>
      </w:r>
      <w:r>
        <w:br/>
      </w:r>
      <w:r w:rsidRPr="001F49CD">
        <w:rPr>
          <w:noProof/>
        </w:rPr>
        <w:drawing>
          <wp:inline distT="0" distB="0" distL="0" distR="0" wp14:anchorId="6795B91D" wp14:editId="75EB80D9">
            <wp:extent cx="3459780" cy="5471634"/>
            <wp:effectExtent l="0" t="0" r="762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65"/>
                    <a:stretch>
                      <a:fillRect/>
                    </a:stretch>
                  </pic:blipFill>
                  <pic:spPr>
                    <a:xfrm>
                      <a:off x="0" y="0"/>
                      <a:ext cx="3459780" cy="5471634"/>
                    </a:xfrm>
                    <a:prstGeom prst="rect">
                      <a:avLst/>
                    </a:prstGeom>
                  </pic:spPr>
                </pic:pic>
              </a:graphicData>
            </a:graphic>
          </wp:inline>
        </w:drawing>
      </w:r>
      <w:r>
        <w:br/>
      </w:r>
    </w:p>
    <w:p w14:paraId="1172838F" w14:textId="77777777" w:rsidR="00B46D9B" w:rsidRDefault="00B46D9B" w:rsidP="00B46D9B">
      <w:pPr>
        <w:pStyle w:val="ListParagraph"/>
        <w:numPr>
          <w:ilvl w:val="0"/>
          <w:numId w:val="11"/>
        </w:numPr>
      </w:pPr>
      <w:r>
        <w:lastRenderedPageBreak/>
        <w:t xml:space="preserve">Select </w:t>
      </w:r>
      <w:r w:rsidRPr="00444286">
        <w:rPr>
          <w:b/>
          <w:bCs/>
        </w:rPr>
        <w:t xml:space="preserve">View more </w:t>
      </w:r>
      <w:r>
        <w:t>to see additional details such as who connected the chat and when as well as who updated the chat and when.</w:t>
      </w:r>
    </w:p>
    <w:p w14:paraId="712DB5CD" w14:textId="77777777" w:rsidR="00B46D9B" w:rsidRDefault="00B46D9B" w:rsidP="00B46D9B">
      <w:pPr>
        <w:pStyle w:val="ListParagraph"/>
        <w:ind w:left="408"/>
      </w:pPr>
      <w:r w:rsidRPr="00444286">
        <w:rPr>
          <w:noProof/>
        </w:rPr>
        <w:drawing>
          <wp:inline distT="0" distB="0" distL="0" distR="0" wp14:anchorId="66BB0A94" wp14:editId="3091B273">
            <wp:extent cx="3292125" cy="1638442"/>
            <wp:effectExtent l="0" t="0" r="381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66"/>
                    <a:stretch>
                      <a:fillRect/>
                    </a:stretch>
                  </pic:blipFill>
                  <pic:spPr>
                    <a:xfrm>
                      <a:off x="0" y="0"/>
                      <a:ext cx="3292125" cy="1638442"/>
                    </a:xfrm>
                    <a:prstGeom prst="rect">
                      <a:avLst/>
                    </a:prstGeom>
                  </pic:spPr>
                </pic:pic>
              </a:graphicData>
            </a:graphic>
          </wp:inline>
        </w:drawing>
      </w:r>
    </w:p>
    <w:p w14:paraId="01A463CD" w14:textId="77777777" w:rsidR="00B46D9B" w:rsidRDefault="00B46D9B" w:rsidP="00B46D9B">
      <w:pPr>
        <w:pStyle w:val="ListParagraph"/>
        <w:numPr>
          <w:ilvl w:val="0"/>
          <w:numId w:val="11"/>
        </w:numPr>
      </w:pPr>
      <w:r>
        <w:t>Close the embedded chat control if it is still open.</w:t>
      </w:r>
    </w:p>
    <w:p w14:paraId="1A95595C" w14:textId="77777777" w:rsidR="00B46D9B" w:rsidRDefault="00B46D9B" w:rsidP="00B46D9B">
      <w:pPr>
        <w:pStyle w:val="ListParagraph"/>
        <w:numPr>
          <w:ilvl w:val="0"/>
          <w:numId w:val="11"/>
        </w:numPr>
      </w:pPr>
      <w:r>
        <w:t xml:space="preserve">Click the open chat option in the timeline. </w:t>
      </w:r>
      <w:r>
        <w:br/>
      </w:r>
      <w:r w:rsidRPr="007A3A42">
        <w:rPr>
          <w:noProof/>
        </w:rPr>
        <w:drawing>
          <wp:inline distT="0" distB="0" distL="0" distR="0" wp14:anchorId="6077A1B8" wp14:editId="6883F5AB">
            <wp:extent cx="3269263" cy="983065"/>
            <wp:effectExtent l="0" t="0" r="7620" b="762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67"/>
                    <a:stretch>
                      <a:fillRect/>
                    </a:stretch>
                  </pic:blipFill>
                  <pic:spPr>
                    <a:xfrm>
                      <a:off x="0" y="0"/>
                      <a:ext cx="3269263" cy="983065"/>
                    </a:xfrm>
                    <a:prstGeom prst="rect">
                      <a:avLst/>
                    </a:prstGeom>
                  </pic:spPr>
                </pic:pic>
              </a:graphicData>
            </a:graphic>
          </wp:inline>
        </w:drawing>
      </w:r>
      <w:r>
        <w:br/>
        <w:t>The chat appears within the embedded chat control allowing you to view or continue the conversation.</w:t>
      </w:r>
      <w:r>
        <w:br/>
      </w:r>
      <w:r>
        <w:br/>
      </w:r>
      <w:r w:rsidRPr="00537699">
        <w:rPr>
          <w:noProof/>
        </w:rPr>
        <w:drawing>
          <wp:inline distT="0" distB="0" distL="0" distR="0" wp14:anchorId="29749B8E" wp14:editId="798068C7">
            <wp:extent cx="4848980" cy="2909388"/>
            <wp:effectExtent l="0" t="0" r="8890" b="5715"/>
            <wp:docPr id="18" name="Picture 1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chat or text message&#10;&#10;Description automatically generated"/>
                    <pic:cNvPicPr/>
                  </pic:nvPicPr>
                  <pic:blipFill>
                    <a:blip r:embed="rId68"/>
                    <a:stretch>
                      <a:fillRect/>
                    </a:stretch>
                  </pic:blipFill>
                  <pic:spPr>
                    <a:xfrm>
                      <a:off x="0" y="0"/>
                      <a:ext cx="4860117" cy="2916070"/>
                    </a:xfrm>
                    <a:prstGeom prst="rect">
                      <a:avLst/>
                    </a:prstGeom>
                  </pic:spPr>
                </pic:pic>
              </a:graphicData>
            </a:graphic>
          </wp:inline>
        </w:drawing>
      </w:r>
      <w:r>
        <w:br/>
      </w:r>
    </w:p>
    <w:p w14:paraId="6E91E680" w14:textId="77777777" w:rsidR="00B46D9B" w:rsidRDefault="00B46D9B" w:rsidP="00B46D9B">
      <w:pPr>
        <w:pStyle w:val="Heading2"/>
      </w:pPr>
      <w:bookmarkStart w:id="44" w:name="_Toc135812845"/>
      <w:r>
        <w:t>Recap</w:t>
      </w:r>
      <w:bookmarkEnd w:id="44"/>
    </w:p>
    <w:p w14:paraId="6E44BE29" w14:textId="77777777" w:rsidR="00B46D9B" w:rsidRDefault="00B46D9B" w:rsidP="00B46D9B">
      <w:r>
        <w:t xml:space="preserve">In this lab you learned how you can collaborate with colleagues via Teams chat from the context of a Dynamics 365 record without having to switch apps. The connected chat was created as a new Teams chat activity record which can be viewed chronologically with all the other activities in the timeline.  </w:t>
      </w:r>
    </w:p>
    <w:p w14:paraId="2332FDE5" w14:textId="30A653FC" w:rsidR="00753A0C" w:rsidRPr="00083428" w:rsidRDefault="00753A0C" w:rsidP="00753A0C">
      <w:pPr>
        <w:pStyle w:val="Heading1"/>
      </w:pPr>
      <w:bookmarkStart w:id="45" w:name="_Toc135812846"/>
      <w:r>
        <w:lastRenderedPageBreak/>
        <w:t>Lab</w:t>
      </w:r>
      <w:r w:rsidR="007E0EDB">
        <w:t>6</w:t>
      </w:r>
      <w:bookmarkEnd w:id="45"/>
    </w:p>
    <w:p w14:paraId="7642ECFD" w14:textId="37EEEB84" w:rsidR="00753A0C" w:rsidRPr="00320D38" w:rsidRDefault="00753A0C" w:rsidP="00753A0C">
      <w:pPr>
        <w:pStyle w:val="Heading2"/>
      </w:pPr>
      <w:bookmarkStart w:id="46" w:name="_Toc135812847"/>
      <w:proofErr w:type="spellStart"/>
      <w:r>
        <w:t>SendEmail</w:t>
      </w:r>
      <w:proofErr w:type="spellEnd"/>
      <w:r>
        <w:t xml:space="preserve"> upon Order Creation</w:t>
      </w:r>
      <w:bookmarkEnd w:id="46"/>
    </w:p>
    <w:p w14:paraId="008AABF6" w14:textId="77777777" w:rsidR="00753A0C" w:rsidRDefault="00753A0C" w:rsidP="00753A0C">
      <w:pPr>
        <w:pStyle w:val="Heading2"/>
      </w:pPr>
      <w:bookmarkStart w:id="47" w:name="_Toc135812848"/>
      <w:r>
        <w:t>Scenario</w:t>
      </w:r>
      <w:bookmarkEnd w:id="47"/>
    </w:p>
    <w:p w14:paraId="62F3AE31" w14:textId="77777777" w:rsidR="00753A0C" w:rsidRDefault="00753A0C" w:rsidP="00753A0C">
      <w:r>
        <w:t xml:space="preserve">Mona has the data in Dataverse and an app, she wants to use some of the components available in Dataverse to enhance the app. She wants to automate her business processes, so using Automated Lowcode action, she can now automate sending “Thank you for your order” email whenever a new sales order is submitted. The plugin that Mona will be authoring is a Business Rule that states ‘Generate Thankyou Email every time when a new service order is created’. The service order table was created by the Excel2APP lab we performed above. Since this is an </w:t>
      </w:r>
      <w:proofErr w:type="gramStart"/>
      <w:r>
        <w:t>event based</w:t>
      </w:r>
      <w:proofErr w:type="gramEnd"/>
      <w:r>
        <w:t xml:space="preserve"> plugin, you will have to manually add an order record and verify if an email is generated.</w:t>
      </w:r>
    </w:p>
    <w:p w14:paraId="396E85FD" w14:textId="77777777" w:rsidR="00753A0C" w:rsidRDefault="00753A0C" w:rsidP="00753A0C">
      <w:pPr>
        <w:pStyle w:val="Heading2"/>
        <w:spacing w:line="360" w:lineRule="auto"/>
      </w:pPr>
      <w:bookmarkStart w:id="48" w:name="_Toc135812849"/>
      <w:r>
        <w:t xml:space="preserve">Set up an Automated Lowcode plugin – Send an automated email upon a </w:t>
      </w:r>
      <w:proofErr w:type="spellStart"/>
      <w:proofErr w:type="gramStart"/>
      <w:r>
        <w:t>dataevent</w:t>
      </w:r>
      <w:bookmarkEnd w:id="48"/>
      <w:proofErr w:type="spellEnd"/>
      <w:proofErr w:type="gramEnd"/>
    </w:p>
    <w:p w14:paraId="6E815292" w14:textId="68503FBA" w:rsidR="00753A0C" w:rsidRDefault="00753A0C" w:rsidP="003F622F">
      <w:pPr>
        <w:pStyle w:val="ListParagraph"/>
        <w:numPr>
          <w:ilvl w:val="0"/>
          <w:numId w:val="25"/>
        </w:numPr>
      </w:pPr>
      <w:r>
        <w:t xml:space="preserve">Launch Dataverse Accelerator app </w:t>
      </w:r>
      <w:r w:rsidR="00F86F3E">
        <w:rPr>
          <w:noProof/>
        </w:rPr>
        <w:pict w14:anchorId="53F05B44">
          <v:rect id="Rectangle 497894839" o:spid="_x0000_s1042" style="position:absolute;left:0;text-align:left;margin-left:351.6pt;margin-top:206.35pt;width:102pt;height:84.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" filled="f" strokecolor="red" strokeweight="3pt"/>
        </w:pict>
      </w:r>
      <w:r w:rsidRPr="004A2BEC">
        <w:rPr>
          <w:noProof/>
        </w:rPr>
        <w:drawing>
          <wp:inline distT="0" distB="0" distL="0" distR="0" wp14:anchorId="679B7334" wp14:editId="519F6F8D">
            <wp:extent cx="5943600" cy="3641035"/>
            <wp:effectExtent l="0" t="0" r="0" b="0"/>
            <wp:docPr id="42867770" name="Picture 428677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67770" name="Picture 1" descr="A screenshot of a computer&#10;&#10;Description automatically generated"/>
                    <pic:cNvPicPr/>
                  </pic:nvPicPr>
                  <pic:blipFill>
                    <a:blip r:embed="rId69"/>
                    <a:stretch>
                      <a:fillRect/>
                    </a:stretch>
                  </pic:blipFill>
                  <pic:spPr>
                    <a:xfrm>
                      <a:off x="0" y="0"/>
                      <a:ext cx="5944766" cy="3641749"/>
                    </a:xfrm>
                    <a:prstGeom prst="rect">
                      <a:avLst/>
                    </a:prstGeom>
                  </pic:spPr>
                </pic:pic>
              </a:graphicData>
            </a:graphic>
          </wp:inline>
        </w:drawing>
      </w:r>
    </w:p>
    <w:p w14:paraId="72498D31" w14:textId="77777777" w:rsidR="00753A0C" w:rsidRDefault="00753A0C" w:rsidP="00753A0C">
      <w:r>
        <w:t>2.Click on ‘Dataverse Accelerator App’ &gt; Click on Automated plugin &gt;+New plugin</w:t>
      </w:r>
    </w:p>
    <w:p w14:paraId="0ABA8F35" w14:textId="77777777" w:rsidR="00753A0C" w:rsidRDefault="00F86F3E" w:rsidP="00753A0C">
      <w:pPr>
        <w:spacing w:line="360" w:lineRule="auto"/>
      </w:pPr>
      <w:r>
        <w:rPr>
          <w:noProof/>
        </w:rPr>
        <w:lastRenderedPageBreak/>
        <w:pict w14:anchorId="46EA290D">
          <v:rect id="Rectangle 1513069045" o:spid="_x0000_s1039" style="position:absolute;margin-left:277.2pt;margin-top:235.2pt;width:82.8pt;height:35.1pt;z-index:25165824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" filled="f" strokecolor="red" strokeweight="3pt"/>
        </w:pict>
      </w:r>
      <w:r w:rsidR="00753A0C" w:rsidRPr="00AC46B0">
        <w:rPr>
          <w:noProof/>
        </w:rPr>
        <w:drawing>
          <wp:inline distT="0" distB="0" distL="0" distR="0" wp14:anchorId="6C875002" wp14:editId="1E154A20">
            <wp:extent cx="5942698" cy="3618481"/>
            <wp:effectExtent l="0" t="0" r="1270" b="1270"/>
            <wp:docPr id="2045353886" name="Picture 20453538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53886" name="Picture 1" descr="A screenshot of a computer&#10;&#10;Description automatically generated"/>
                    <pic:cNvPicPr/>
                  </pic:nvPicPr>
                  <pic:blipFill>
                    <a:blip r:embed="rId70"/>
                    <a:stretch>
                      <a:fillRect/>
                    </a:stretch>
                  </pic:blipFill>
                  <pic:spPr>
                    <a:xfrm>
                      <a:off x="0" y="0"/>
                      <a:ext cx="5950619" cy="3623304"/>
                    </a:xfrm>
                    <a:prstGeom prst="rect">
                      <a:avLst/>
                    </a:prstGeom>
                  </pic:spPr>
                </pic:pic>
              </a:graphicData>
            </a:graphic>
          </wp:inline>
        </w:drawing>
      </w:r>
    </w:p>
    <w:p w14:paraId="3214A837" w14:textId="77777777" w:rsidR="00753A0C" w:rsidRDefault="00753A0C" w:rsidP="00753A0C">
      <w:pPr>
        <w:spacing w:line="360" w:lineRule="auto"/>
      </w:pPr>
    </w:p>
    <w:p w14:paraId="5D861627" w14:textId="77777777" w:rsidR="00753A0C" w:rsidRDefault="00753A0C" w:rsidP="00753A0C">
      <w:pPr>
        <w:pStyle w:val="ListParagraph"/>
        <w:numPr>
          <w:ilvl w:val="0"/>
          <w:numId w:val="26"/>
        </w:numPr>
        <w:spacing w:line="360" w:lineRule="auto"/>
      </w:pPr>
      <w:r w:rsidRPr="00450B6E">
        <w:t xml:space="preserve">Enter Name- </w:t>
      </w:r>
      <w:proofErr w:type="spellStart"/>
      <w:r>
        <w:t>SendEmailOnOrderCreate</w:t>
      </w:r>
      <w:proofErr w:type="spellEnd"/>
    </w:p>
    <w:p w14:paraId="7C0CBDA4" w14:textId="77777777" w:rsidR="00753A0C" w:rsidRPr="00450B6E" w:rsidRDefault="00753A0C" w:rsidP="00753A0C">
      <w:pPr>
        <w:spacing w:line="360" w:lineRule="auto"/>
      </w:pPr>
      <w:proofErr w:type="spellStart"/>
      <w:proofErr w:type="gramStart"/>
      <w:r>
        <w:t>Table:Select</w:t>
      </w:r>
      <w:proofErr w:type="spellEnd"/>
      <w:proofErr w:type="gramEnd"/>
      <w:r>
        <w:t xml:space="preserve"> the logical table name of the Service Orders. Because this event is based </w:t>
      </w:r>
      <w:proofErr w:type="gramStart"/>
      <w:r>
        <w:t>off of</w:t>
      </w:r>
      <w:proofErr w:type="gramEnd"/>
      <w:r>
        <w:t xml:space="preserve"> Service order table, we will set the context of this table below.</w:t>
      </w:r>
    </w:p>
    <w:p w14:paraId="0FD436DD" w14:textId="77777777" w:rsidR="00753A0C" w:rsidRDefault="00753A0C" w:rsidP="00753A0C">
      <w:pPr>
        <w:spacing w:line="360" w:lineRule="auto"/>
      </w:pPr>
      <w:r>
        <w:rPr>
          <w:noProof/>
        </w:rPr>
        <w:lastRenderedPageBreak/>
        <w:drawing>
          <wp:inline distT="0" distB="0" distL="0" distR="0" wp14:anchorId="31C96898" wp14:editId="16BE6730">
            <wp:extent cx="4600812" cy="3143412"/>
            <wp:effectExtent l="0" t="0" r="0" b="0"/>
            <wp:docPr id="1900148410" name="Picture 19001484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0148410"/>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600812" cy="3143412"/>
                    </a:xfrm>
                    <a:prstGeom prst="rect">
                      <a:avLst/>
                    </a:prstGeom>
                  </pic:spPr>
                </pic:pic>
              </a:graphicData>
            </a:graphic>
          </wp:inline>
        </w:drawing>
      </w:r>
    </w:p>
    <w:p w14:paraId="5B49808B" w14:textId="77777777" w:rsidR="00753A0C" w:rsidRDefault="00753A0C" w:rsidP="00753A0C">
      <w:pPr>
        <w:spacing w:line="360" w:lineRule="auto"/>
      </w:pPr>
      <w:r>
        <w:t xml:space="preserve">Run this plugin when the row </w:t>
      </w:r>
      <w:proofErr w:type="gramStart"/>
      <w:r>
        <w:t>is :</w:t>
      </w:r>
      <w:proofErr w:type="gramEnd"/>
      <w:r>
        <w:t xml:space="preserve"> Select ‘Created’ , because </w:t>
      </w:r>
      <w:proofErr w:type="spellStart"/>
      <w:r>
        <w:t>everytime</w:t>
      </w:r>
      <w:proofErr w:type="spellEnd"/>
      <w:r>
        <w:t xml:space="preserve"> when a new sales order is created, you want to send Thankyou Email </w:t>
      </w:r>
    </w:p>
    <w:p w14:paraId="2DD5408B" w14:textId="77777777" w:rsidR="00753A0C" w:rsidRDefault="00753A0C" w:rsidP="00753A0C">
      <w:pPr>
        <w:spacing w:line="360" w:lineRule="auto"/>
      </w:pPr>
      <w:r>
        <w:t xml:space="preserve">4.Enter this </w:t>
      </w:r>
      <w:proofErr w:type="spellStart"/>
      <w:r>
        <w:t>Fx</w:t>
      </w:r>
      <w:proofErr w:type="spellEnd"/>
      <w:r>
        <w:t xml:space="preserve"> expression under the ‘Formula’ section:</w:t>
      </w:r>
    </w:p>
    <w:p w14:paraId="6919EB7C" w14:textId="4CEFD34E" w:rsidR="00753A0C" w:rsidRPr="00815A3B" w:rsidRDefault="00753A0C" w:rsidP="00753A0C">
      <w:pPr>
        <w:shd w:val="clear" w:color="auto" w:fill="FFFFFE"/>
        <w:spacing w:after="0" w:line="285" w:lineRule="atLeast"/>
        <w:rPr>
          <w:rFonts w:ascii="Consolas" w:eastAsia="Times New Roman" w:hAnsi="Consolas" w:cs="Times New Roman"/>
          <w:color w:val="000000"/>
          <w:kern w:val="0"/>
          <w:sz w:val="21"/>
          <w:szCs w:val="21"/>
          <w14:ligatures w14:val="none"/>
        </w:rPr>
      </w:pPr>
      <w:proofErr w:type="gramStart"/>
      <w:r w:rsidRPr="00815A3B">
        <w:rPr>
          <w:rFonts w:ascii="Consolas" w:eastAsia="Times New Roman" w:hAnsi="Consolas" w:cs="Times New Roman"/>
          <w:color w:val="295EA3"/>
          <w:kern w:val="0"/>
          <w:sz w:val="21"/>
          <w:szCs w:val="21"/>
          <w14:ligatures w14:val="none"/>
        </w:rPr>
        <w:t>XSendEmailFromTemplate</w:t>
      </w:r>
      <w:r w:rsidRPr="00815A3B">
        <w:rPr>
          <w:rFonts w:ascii="Consolas" w:eastAsia="Times New Roman" w:hAnsi="Consolas" w:cs="Times New Roman"/>
          <w:color w:val="000000"/>
          <w:kern w:val="0"/>
          <w:sz w:val="21"/>
          <w:szCs w:val="21"/>
          <w14:ligatures w14:val="none"/>
        </w:rPr>
        <w:t>(</w:t>
      </w:r>
      <w:proofErr w:type="gramEnd"/>
      <w:r w:rsidRPr="00815A3B">
        <w:rPr>
          <w:rFonts w:ascii="Consolas" w:eastAsia="Times New Roman" w:hAnsi="Consolas" w:cs="Times New Roman"/>
          <w:color w:val="295EA3"/>
          <w:kern w:val="0"/>
          <w:sz w:val="21"/>
          <w:szCs w:val="21"/>
          <w14:ligatures w14:val="none"/>
        </w:rPr>
        <w:t>LookUp</w:t>
      </w:r>
      <w:r w:rsidRPr="00815A3B">
        <w:rPr>
          <w:rFonts w:ascii="Consolas" w:eastAsia="Times New Roman" w:hAnsi="Consolas" w:cs="Times New Roman"/>
          <w:color w:val="000000"/>
          <w:kern w:val="0"/>
          <w:sz w:val="21"/>
          <w:szCs w:val="21"/>
          <w14:ligatures w14:val="none"/>
        </w:rPr>
        <w:t>('Email Templates',</w:t>
      </w:r>
      <w:r w:rsidRPr="00815A3B">
        <w:rPr>
          <w:rFonts w:ascii="Consolas" w:eastAsia="Times New Roman" w:hAnsi="Consolas" w:cs="Times New Roman"/>
          <w:color w:val="295EA3"/>
          <w:kern w:val="0"/>
          <w:sz w:val="21"/>
          <w:szCs w:val="21"/>
          <w14:ligatures w14:val="none"/>
        </w:rPr>
        <w:t>StartsWith</w:t>
      </w:r>
      <w:r w:rsidRPr="00815A3B">
        <w:rPr>
          <w:rFonts w:ascii="Consolas" w:eastAsia="Times New Roman" w:hAnsi="Consolas" w:cs="Times New Roman"/>
          <w:color w:val="000000"/>
          <w:kern w:val="0"/>
          <w:sz w:val="21"/>
          <w:szCs w:val="21"/>
          <w14:ligatures w14:val="none"/>
        </w:rPr>
        <w:t>(description,</w:t>
      </w:r>
      <w:r w:rsidRPr="00815A3B">
        <w:rPr>
          <w:rFonts w:ascii="Consolas" w:eastAsia="Times New Roman" w:hAnsi="Consolas" w:cs="Times New Roman"/>
          <w:color w:val="A31515"/>
          <w:kern w:val="0"/>
          <w:sz w:val="21"/>
          <w:szCs w:val="21"/>
          <w14:ligatures w14:val="none"/>
        </w:rPr>
        <w:t>"solar"</w:t>
      </w:r>
      <w:r w:rsidRPr="00815A3B">
        <w:rPr>
          <w:rFonts w:ascii="Consolas" w:eastAsia="Times New Roman" w:hAnsi="Consolas" w:cs="Times New Roman"/>
          <w:color w:val="000000"/>
          <w:kern w:val="0"/>
          <w:sz w:val="21"/>
          <w:szCs w:val="21"/>
          <w14:ligatures w14:val="none"/>
        </w:rPr>
        <w:t>)).'Email Template',ThisRecord,</w:t>
      </w:r>
      <w:r w:rsidRPr="00815A3B">
        <w:rPr>
          <w:rFonts w:ascii="Consolas" w:eastAsia="Times New Roman" w:hAnsi="Consolas" w:cs="Times New Roman"/>
          <w:color w:val="295EA3"/>
          <w:kern w:val="0"/>
          <w:sz w:val="21"/>
          <w:szCs w:val="21"/>
          <w14:ligatures w14:val="none"/>
        </w:rPr>
        <w:t>LookUp</w:t>
      </w:r>
      <w:r w:rsidRPr="00815A3B">
        <w:rPr>
          <w:rFonts w:ascii="Consolas" w:eastAsia="Times New Roman" w:hAnsi="Consolas" w:cs="Times New Roman"/>
          <w:color w:val="000000"/>
          <w:kern w:val="0"/>
          <w:sz w:val="21"/>
          <w:szCs w:val="21"/>
          <w14:ligatures w14:val="none"/>
        </w:rPr>
        <w:t>(Users,'Primary Email'</w:t>
      </w:r>
      <w:r w:rsidRPr="00815A3B">
        <w:rPr>
          <w:rFonts w:ascii="Consolas" w:eastAsia="Times New Roman" w:hAnsi="Consolas" w:cs="Times New Roman"/>
          <w:color w:val="656871"/>
          <w:kern w:val="0"/>
          <w:sz w:val="21"/>
          <w:szCs w:val="21"/>
          <w14:ligatures w14:val="none"/>
        </w:rPr>
        <w:t>=</w:t>
      </w:r>
      <w:r w:rsidRPr="00815A3B">
        <w:rPr>
          <w:rFonts w:ascii="Consolas" w:eastAsia="Times New Roman" w:hAnsi="Consolas" w:cs="Times New Roman"/>
          <w:color w:val="A31515"/>
          <w:kern w:val="0"/>
          <w:sz w:val="21"/>
          <w:szCs w:val="21"/>
          <w14:ligatures w14:val="none"/>
        </w:rPr>
        <w:t>"</w:t>
      </w:r>
      <w:r w:rsidR="009A75BB">
        <w:rPr>
          <w:rFonts w:ascii="Consolas" w:eastAsia="Times New Roman" w:hAnsi="Consolas" w:cs="Times New Roman"/>
          <w:color w:val="A31515"/>
          <w:kern w:val="0"/>
          <w:sz w:val="21"/>
          <w:szCs w:val="21"/>
          <w:highlight w:val="yellow"/>
          <w14:ligatures w14:val="none"/>
        </w:rPr>
        <w:t>xx@xx.com</w:t>
      </w:r>
      <w:r w:rsidR="009A75BB" w:rsidRPr="00815A3B">
        <w:rPr>
          <w:rFonts w:ascii="Consolas" w:eastAsia="Times New Roman" w:hAnsi="Consolas" w:cs="Times New Roman"/>
          <w:color w:val="A31515"/>
          <w:kern w:val="0"/>
          <w:sz w:val="21"/>
          <w:szCs w:val="21"/>
          <w:highlight w:val="yellow"/>
          <w14:ligatures w14:val="none"/>
        </w:rPr>
        <w:t xml:space="preserve"> </w:t>
      </w:r>
      <w:r w:rsidRPr="00815A3B">
        <w:rPr>
          <w:rFonts w:ascii="Consolas" w:eastAsia="Times New Roman" w:hAnsi="Consolas" w:cs="Times New Roman"/>
          <w:color w:val="A31515"/>
          <w:kern w:val="0"/>
          <w:sz w:val="21"/>
          <w:szCs w:val="21"/>
          <w:highlight w:val="yellow"/>
          <w14:ligatures w14:val="none"/>
        </w:rPr>
        <w:t>"</w:t>
      </w:r>
      <w:r w:rsidRPr="00815A3B">
        <w:rPr>
          <w:rFonts w:ascii="Consolas" w:eastAsia="Times New Roman" w:hAnsi="Consolas" w:cs="Times New Roman"/>
          <w:color w:val="000000"/>
          <w:kern w:val="0"/>
          <w:sz w:val="21"/>
          <w:szCs w:val="21"/>
          <w14:ligatures w14:val="none"/>
        </w:rPr>
        <w:t>),[</w:t>
      </w:r>
      <w:proofErr w:type="spellStart"/>
      <w:r w:rsidRPr="00815A3B">
        <w:rPr>
          <w:rFonts w:ascii="Consolas" w:eastAsia="Times New Roman" w:hAnsi="Consolas" w:cs="Times New Roman"/>
          <w:color w:val="000000"/>
          <w:kern w:val="0"/>
          <w:sz w:val="21"/>
          <w:szCs w:val="21"/>
          <w14:ligatures w14:val="none"/>
        </w:rPr>
        <w:t>ThisRecord.Email</w:t>
      </w:r>
      <w:proofErr w:type="spellEnd"/>
      <w:r w:rsidRPr="00815A3B">
        <w:rPr>
          <w:rFonts w:ascii="Consolas" w:eastAsia="Times New Roman" w:hAnsi="Consolas" w:cs="Times New Roman"/>
          <w:color w:val="000000"/>
          <w:kern w:val="0"/>
          <w:sz w:val="21"/>
          <w:szCs w:val="21"/>
          <w14:ligatures w14:val="none"/>
        </w:rPr>
        <w:t>])</w:t>
      </w:r>
    </w:p>
    <w:p w14:paraId="226BEFD5" w14:textId="77777777" w:rsidR="00753A0C" w:rsidRDefault="00753A0C" w:rsidP="00753A0C">
      <w:pPr>
        <w:spacing w:line="360" w:lineRule="auto"/>
      </w:pPr>
      <w:proofErr w:type="gramStart"/>
      <w:r>
        <w:t>!Note</w:t>
      </w:r>
      <w:proofErr w:type="gramEnd"/>
      <w:r>
        <w:t xml:space="preserve">: that you need to replace with your primary email address from your environment </w:t>
      </w:r>
    </w:p>
    <w:p w14:paraId="674484E3" w14:textId="77777777" w:rsidR="00753A0C" w:rsidRDefault="00753A0C" w:rsidP="00753A0C">
      <w:pPr>
        <w:spacing w:line="360" w:lineRule="auto"/>
      </w:pPr>
      <w:r>
        <w:t>Here we have introduced a new function called ‘</w:t>
      </w:r>
      <w:proofErr w:type="spellStart"/>
      <w:r>
        <w:t>XSendEmailFromTemplate</w:t>
      </w:r>
      <w:proofErr w:type="spellEnd"/>
      <w:r>
        <w:t>’ that will enable you to lookup email templates &amp; send under the context of the user.</w:t>
      </w:r>
    </w:p>
    <w:p w14:paraId="4AAAD42D" w14:textId="77777777" w:rsidR="00753A0C" w:rsidRDefault="00753A0C" w:rsidP="00753A0C">
      <w:pPr>
        <w:spacing w:line="360" w:lineRule="auto"/>
      </w:pPr>
      <w:r w:rsidRPr="007F3E08">
        <w:rPr>
          <w:noProof/>
        </w:rPr>
        <w:lastRenderedPageBreak/>
        <w:drawing>
          <wp:inline distT="0" distB="0" distL="0" distR="0" wp14:anchorId="2189595B" wp14:editId="2D35C563">
            <wp:extent cx="5173345" cy="2973859"/>
            <wp:effectExtent l="0" t="0" r="8255" b="0"/>
            <wp:docPr id="1973982217" name="Picture 19739822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82217" name="Picture 1" descr="A screenshot of a computer&#10;&#10;Description automatically generated"/>
                    <pic:cNvPicPr/>
                  </pic:nvPicPr>
                  <pic:blipFill>
                    <a:blip r:embed="rId72"/>
                    <a:stretch>
                      <a:fillRect/>
                    </a:stretch>
                  </pic:blipFill>
                  <pic:spPr>
                    <a:xfrm>
                      <a:off x="0" y="0"/>
                      <a:ext cx="5183002" cy="2979410"/>
                    </a:xfrm>
                    <a:prstGeom prst="rect">
                      <a:avLst/>
                    </a:prstGeom>
                  </pic:spPr>
                </pic:pic>
              </a:graphicData>
            </a:graphic>
          </wp:inline>
        </w:drawing>
      </w:r>
    </w:p>
    <w:p w14:paraId="169AA8C7" w14:textId="77777777" w:rsidR="00753A0C" w:rsidRDefault="00753A0C" w:rsidP="00753A0C">
      <w:pPr>
        <w:spacing w:line="360" w:lineRule="auto"/>
      </w:pPr>
      <w:r>
        <w:t xml:space="preserve">5.Now you need to simulate a data event, let’s go the Canvas app and create a manual order. Go to Home page of the maker portal </w:t>
      </w:r>
      <w:hyperlink r:id="rId73" w:history="1">
        <w:r>
          <w:rPr>
            <w:rStyle w:val="Hyperlink"/>
          </w:rPr>
          <w:t>Power Apps | Apps</w:t>
        </w:r>
      </w:hyperlink>
      <w:r>
        <w:t>&gt; Click ‘Apps’ on the left hand side of the page &gt; Click on Service Order app</w:t>
      </w:r>
    </w:p>
    <w:p w14:paraId="46499962" w14:textId="77777777" w:rsidR="00753A0C" w:rsidRDefault="00F86F3E" w:rsidP="00753A0C">
      <w:pPr>
        <w:spacing w:line="360" w:lineRule="auto"/>
      </w:pPr>
      <w:r>
        <w:rPr>
          <w:noProof/>
        </w:rPr>
        <w:pict w14:anchorId="2035C066">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93764831" o:spid="_x0000_s1038" type="#_x0000_t13" style="position:absolute;margin-left:83.7pt;margin-top:268.55pt;width:48.95pt;height:20.7pt;z-index:2516582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" adj="17033" fillcolor="red" strokecolor="#1f3763 [1604]" strokeweight="1pt"/>
        </w:pict>
      </w:r>
      <w:r w:rsidR="00753A0C" w:rsidRPr="004D213A">
        <w:rPr>
          <w:noProof/>
        </w:rPr>
        <w:drawing>
          <wp:inline distT="0" distB="0" distL="0" distR="0" wp14:anchorId="02E22BD4" wp14:editId="39B814B8">
            <wp:extent cx="5483087" cy="3673439"/>
            <wp:effectExtent l="0" t="0" r="3810" b="3810"/>
            <wp:docPr id="532759200" name="Picture 53275920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759200" name="Picture 1" descr="A screenshot of a computer&#10;&#10;Description automatically generated with medium confidence"/>
                    <pic:cNvPicPr/>
                  </pic:nvPicPr>
                  <pic:blipFill>
                    <a:blip r:embed="rId74"/>
                    <a:stretch>
                      <a:fillRect/>
                    </a:stretch>
                  </pic:blipFill>
                  <pic:spPr>
                    <a:xfrm>
                      <a:off x="0" y="0"/>
                      <a:ext cx="5498144" cy="3683527"/>
                    </a:xfrm>
                    <a:prstGeom prst="rect">
                      <a:avLst/>
                    </a:prstGeom>
                  </pic:spPr>
                </pic:pic>
              </a:graphicData>
            </a:graphic>
          </wp:inline>
        </w:drawing>
      </w:r>
    </w:p>
    <w:p w14:paraId="108E1C32" w14:textId="77777777" w:rsidR="00753A0C" w:rsidRDefault="00753A0C" w:rsidP="00753A0C">
      <w:r>
        <w:lastRenderedPageBreak/>
        <w:t>6.Create a manual order from the app to check if the Email gets triggered upon Sales order creation. Click on ‘New record’</w:t>
      </w:r>
    </w:p>
    <w:p w14:paraId="36DC6A9A" w14:textId="77777777" w:rsidR="00753A0C" w:rsidRDefault="00F86F3E" w:rsidP="00753A0C">
      <w:r>
        <w:rPr>
          <w:noProof/>
        </w:rPr>
        <w:pict w14:anchorId="4922D961">
          <v:shape id="Arrow: Right 1923803418" o:spid="_x0000_s1040" type="#_x0000_t13" style="position:absolute;margin-left:-29.2pt;margin-top:97.8pt;width:48.95pt;height:20.7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" adj="17033" fillcolor="red" strokecolor="#1f3763 [1604]" strokeweight="1pt"/>
        </w:pict>
      </w:r>
      <w:r w:rsidR="00753A0C" w:rsidRPr="00464E10">
        <w:rPr>
          <w:noProof/>
        </w:rPr>
        <w:drawing>
          <wp:inline distT="0" distB="0" distL="0" distR="0" wp14:anchorId="65FFB33B" wp14:editId="1D8BCDDB">
            <wp:extent cx="5943600" cy="3193415"/>
            <wp:effectExtent l="0" t="0" r="0" b="6985"/>
            <wp:docPr id="1477222772" name="Picture 14772227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22772" name="Picture 1" descr="A screenshot of a computer&#10;&#10;Description automatically generated with medium confidence"/>
                    <pic:cNvPicPr/>
                  </pic:nvPicPr>
                  <pic:blipFill>
                    <a:blip r:embed="rId75"/>
                    <a:stretch>
                      <a:fillRect/>
                    </a:stretch>
                  </pic:blipFill>
                  <pic:spPr>
                    <a:xfrm>
                      <a:off x="0" y="0"/>
                      <a:ext cx="5943600" cy="3193415"/>
                    </a:xfrm>
                    <a:prstGeom prst="rect">
                      <a:avLst/>
                    </a:prstGeom>
                  </pic:spPr>
                </pic:pic>
              </a:graphicData>
            </a:graphic>
          </wp:inline>
        </w:drawing>
      </w:r>
    </w:p>
    <w:p w14:paraId="40F277E0" w14:textId="77777777" w:rsidR="00753A0C" w:rsidRDefault="00753A0C" w:rsidP="00753A0C">
      <w:r>
        <w:t>7.Enter order details in each field and hit the green tick mark, which will Save the record. The order number must be successfully saved on the left side of the page as indicated. Make sure the Order date is today’s date.</w:t>
      </w:r>
    </w:p>
    <w:p w14:paraId="30EDB5BA" w14:textId="77777777" w:rsidR="00753A0C" w:rsidRDefault="00753A0C" w:rsidP="00753A0C">
      <w:r w:rsidRPr="00F8097D">
        <w:rPr>
          <w:noProof/>
        </w:rPr>
        <w:drawing>
          <wp:inline distT="0" distB="0" distL="0" distR="0" wp14:anchorId="176501DC" wp14:editId="19050A59">
            <wp:extent cx="5943600" cy="3145155"/>
            <wp:effectExtent l="0" t="0" r="0" b="0"/>
            <wp:docPr id="123875811" name="Picture 1238758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5811" name="Picture 1" descr="A screenshot of a computer&#10;&#10;Description automatically generated with medium confidence"/>
                    <pic:cNvPicPr/>
                  </pic:nvPicPr>
                  <pic:blipFill>
                    <a:blip r:embed="rId76"/>
                    <a:stretch>
                      <a:fillRect/>
                    </a:stretch>
                  </pic:blipFill>
                  <pic:spPr>
                    <a:xfrm>
                      <a:off x="0" y="0"/>
                      <a:ext cx="5943600" cy="3145155"/>
                    </a:xfrm>
                    <a:prstGeom prst="rect">
                      <a:avLst/>
                    </a:prstGeom>
                  </pic:spPr>
                </pic:pic>
              </a:graphicData>
            </a:graphic>
          </wp:inline>
        </w:drawing>
      </w:r>
    </w:p>
    <w:p w14:paraId="2A6162E2" w14:textId="77777777" w:rsidR="00753A0C" w:rsidRDefault="00753A0C" w:rsidP="00753A0C">
      <w:r>
        <w:t xml:space="preserve">8.You can verify if the email is generated by logging into Make portal &gt;Click Settings&gt;Advanced Settings </w:t>
      </w:r>
    </w:p>
    <w:p w14:paraId="751B486C" w14:textId="77777777" w:rsidR="00753A0C" w:rsidRDefault="00753A0C" w:rsidP="00753A0C"/>
    <w:p w14:paraId="32B64CA6" w14:textId="77777777" w:rsidR="00753A0C" w:rsidRPr="00C17C4F" w:rsidRDefault="00F86F3E" w:rsidP="00753A0C">
      <w:r>
        <w:rPr>
          <w:noProof/>
        </w:rPr>
        <w:lastRenderedPageBreak/>
        <w:pict w14:anchorId="58FA2D49">
          <v:rect id="Rectangle 1572986771" o:spid="_x0000_s1045" style="position:absolute;margin-left:412.35pt;margin-top:17.15pt;width:19.25pt;height:20.3pt;z-index:2516582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" filled="f" strokecolor="red" strokeweight="2.25pt"/>
        </w:pict>
      </w:r>
      <w:r>
        <w:rPr>
          <w:noProof/>
        </w:rPr>
        <w:pict w14:anchorId="10A83B90">
          <v:rect id="Rectangle 2143683085" o:spid="_x0000_s1041" style="position:absolute;margin-left:353.85pt;margin-top:86.3pt;width:64.55pt;height:11.05pt;z-index:2516582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" filled="f" strokecolor="red" strokeweight="2.25pt"/>
        </w:pict>
      </w:r>
      <w:r w:rsidR="00753A0C" w:rsidRPr="00086D8B">
        <w:rPr>
          <w:noProof/>
        </w:rPr>
        <w:drawing>
          <wp:inline distT="0" distB="0" distL="0" distR="0" wp14:anchorId="716ABF5D" wp14:editId="273C341E">
            <wp:extent cx="5943600" cy="2157095"/>
            <wp:effectExtent l="0" t="0" r="0" b="0"/>
            <wp:docPr id="1398190673" name="Picture 13981906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90673" name="Picture 1" descr="A screenshot of a computer&#10;&#10;Description automatically generated"/>
                    <pic:cNvPicPr/>
                  </pic:nvPicPr>
                  <pic:blipFill>
                    <a:blip r:embed="rId77"/>
                    <a:stretch>
                      <a:fillRect/>
                    </a:stretch>
                  </pic:blipFill>
                  <pic:spPr>
                    <a:xfrm>
                      <a:off x="0" y="0"/>
                      <a:ext cx="5943600" cy="2157095"/>
                    </a:xfrm>
                    <a:prstGeom prst="rect">
                      <a:avLst/>
                    </a:prstGeom>
                  </pic:spPr>
                </pic:pic>
              </a:graphicData>
            </a:graphic>
          </wp:inline>
        </w:drawing>
      </w:r>
    </w:p>
    <w:p w14:paraId="16A7480F" w14:textId="77777777" w:rsidR="00753A0C" w:rsidRDefault="00753A0C" w:rsidP="00753A0C">
      <w:r>
        <w:t>9.Wil take you to this page, Click ‘Advanced Settings’ &gt; Apps&gt;CRM Hub</w:t>
      </w:r>
    </w:p>
    <w:p w14:paraId="2A84336E" w14:textId="77777777" w:rsidR="00753A0C" w:rsidRDefault="00F86F3E" w:rsidP="00753A0C">
      <w:r>
        <w:rPr>
          <w:noProof/>
        </w:rPr>
        <w:pict w14:anchorId="2101C853">
          <v:rect id="Rectangle 1997210001" o:spid="_x0000_s1043" style="position:absolute;margin-left:285.85pt;margin-top:89.4pt;width:83.3pt;height:56.6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" filled="f" strokecolor="red" strokeweight="2.25pt"/>
        </w:pict>
      </w:r>
      <w:r w:rsidR="00753A0C" w:rsidRPr="003949D3">
        <w:rPr>
          <w:noProof/>
        </w:rPr>
        <w:drawing>
          <wp:inline distT="0" distB="0" distL="0" distR="0" wp14:anchorId="4BA83AF0" wp14:editId="0FE9F370">
            <wp:extent cx="5943600" cy="3037205"/>
            <wp:effectExtent l="0" t="0" r="0" b="0"/>
            <wp:docPr id="1284262087" name="Picture 12842620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62087" name="Picture 1" descr="A screenshot of a computer&#10;&#10;Description automatically generated"/>
                    <pic:cNvPicPr/>
                  </pic:nvPicPr>
                  <pic:blipFill>
                    <a:blip r:embed="rId78"/>
                    <a:stretch>
                      <a:fillRect/>
                    </a:stretch>
                  </pic:blipFill>
                  <pic:spPr>
                    <a:xfrm>
                      <a:off x="0" y="0"/>
                      <a:ext cx="5943600" cy="3037205"/>
                    </a:xfrm>
                    <a:prstGeom prst="rect">
                      <a:avLst/>
                    </a:prstGeom>
                  </pic:spPr>
                </pic:pic>
              </a:graphicData>
            </a:graphic>
          </wp:inline>
        </w:drawing>
      </w:r>
    </w:p>
    <w:p w14:paraId="2CB5BD7B" w14:textId="77777777" w:rsidR="00753A0C" w:rsidRDefault="00753A0C" w:rsidP="00753A0C">
      <w:r>
        <w:t>10.Select ‘All Activities’</w:t>
      </w:r>
    </w:p>
    <w:p w14:paraId="5332EC34" w14:textId="77777777" w:rsidR="00753A0C" w:rsidRDefault="00F86F3E" w:rsidP="00753A0C">
      <w:r>
        <w:rPr>
          <w:noProof/>
        </w:rPr>
        <w:lastRenderedPageBreak/>
        <w:pict w14:anchorId="5C6ED6CA">
          <v:shape id="Arrow: Right 1518135443" o:spid="_x0000_s1044" type="#_x0000_t13" style="position:absolute;margin-left:13.85pt;margin-top:128.85pt;width:26.85pt;height:15.9pt;z-index:25165825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" adj="15204" fillcolor="red" strokecolor="#1f3763 [1604]" strokeweight="1pt"/>
        </w:pict>
      </w:r>
      <w:r w:rsidR="00753A0C" w:rsidRPr="00025D8F">
        <w:rPr>
          <w:noProof/>
        </w:rPr>
        <w:drawing>
          <wp:inline distT="0" distB="0" distL="0" distR="0" wp14:anchorId="1D2CD8E5" wp14:editId="5C898E6C">
            <wp:extent cx="5943600" cy="2915920"/>
            <wp:effectExtent l="0" t="0" r="0" b="0"/>
            <wp:docPr id="20934449" name="Picture 209344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449" name="Picture 1" descr="A screenshot of a computer&#10;&#10;Description automatically generated"/>
                    <pic:cNvPicPr/>
                  </pic:nvPicPr>
                  <pic:blipFill>
                    <a:blip r:embed="rId79"/>
                    <a:stretch>
                      <a:fillRect/>
                    </a:stretch>
                  </pic:blipFill>
                  <pic:spPr>
                    <a:xfrm>
                      <a:off x="0" y="0"/>
                      <a:ext cx="5943600" cy="2915920"/>
                    </a:xfrm>
                    <a:prstGeom prst="rect">
                      <a:avLst/>
                    </a:prstGeom>
                  </pic:spPr>
                </pic:pic>
              </a:graphicData>
            </a:graphic>
          </wp:inline>
        </w:drawing>
      </w:r>
    </w:p>
    <w:p w14:paraId="639C5C88" w14:textId="77777777" w:rsidR="00753A0C" w:rsidRDefault="00753A0C" w:rsidP="00753A0C">
      <w:r>
        <w:t xml:space="preserve">11.Click on the email to see the </w:t>
      </w:r>
      <w:proofErr w:type="gramStart"/>
      <w:r>
        <w:t>output .</w:t>
      </w:r>
      <w:proofErr w:type="gramEnd"/>
      <w:r>
        <w:t xml:space="preserve"> You will notice the order values are populated in the email.</w:t>
      </w:r>
    </w:p>
    <w:p w14:paraId="0096BEDA" w14:textId="77777777" w:rsidR="00753A0C" w:rsidRDefault="00753A0C" w:rsidP="00753A0C">
      <w:r w:rsidRPr="00791501">
        <w:rPr>
          <w:noProof/>
        </w:rPr>
        <w:drawing>
          <wp:inline distT="0" distB="0" distL="0" distR="0" wp14:anchorId="2429BF25" wp14:editId="7096B638">
            <wp:extent cx="5942843" cy="2044262"/>
            <wp:effectExtent l="0" t="0" r="1270" b="0"/>
            <wp:docPr id="1905763724" name="Picture 1905763724" descr="A close-up of a messa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763724" name="Picture 1" descr="A close-up of a message&#10;&#10;Description automatically generated with low confidence"/>
                    <pic:cNvPicPr/>
                  </pic:nvPicPr>
                  <pic:blipFill>
                    <a:blip r:embed="rId80"/>
                    <a:stretch>
                      <a:fillRect/>
                    </a:stretch>
                  </pic:blipFill>
                  <pic:spPr>
                    <a:xfrm>
                      <a:off x="0" y="0"/>
                      <a:ext cx="5947390" cy="2045826"/>
                    </a:xfrm>
                    <a:prstGeom prst="rect">
                      <a:avLst/>
                    </a:prstGeom>
                  </pic:spPr>
                </pic:pic>
              </a:graphicData>
            </a:graphic>
          </wp:inline>
        </w:drawing>
      </w:r>
    </w:p>
    <w:p w14:paraId="322464D2" w14:textId="77777777" w:rsidR="00753A0C" w:rsidRDefault="00753A0C" w:rsidP="00753A0C">
      <w:pPr>
        <w:pStyle w:val="Heading2"/>
      </w:pPr>
      <w:bookmarkStart w:id="49" w:name="_Toc135812850"/>
      <w:r>
        <w:t>Recap</w:t>
      </w:r>
      <w:bookmarkEnd w:id="49"/>
    </w:p>
    <w:p w14:paraId="393CABE6" w14:textId="77777777" w:rsidR="00753A0C" w:rsidRDefault="00753A0C" w:rsidP="00753A0C">
      <w:r>
        <w:t>Here we demonstrated how Mona was able to automate her sales process and send timely acknowledgement to her customer.</w:t>
      </w:r>
    </w:p>
    <w:p w14:paraId="7BFCD860" w14:textId="77777777" w:rsidR="00B46D9B" w:rsidRDefault="00B46D9B" w:rsidP="000D69FC"/>
    <w:sectPr w:rsidR="00B46D9B">
      <w:footerReference w:type="even" r:id="rId81"/>
      <w:footerReference w:type="default" r:id="rId82"/>
      <w:footerReference w:type="first" r:id="rId8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21E8E" w14:textId="77777777" w:rsidR="004B6639" w:rsidRDefault="004B6639" w:rsidP="00505CA4">
      <w:pPr>
        <w:spacing w:after="0" w:line="240" w:lineRule="auto"/>
      </w:pPr>
      <w:r>
        <w:separator/>
      </w:r>
    </w:p>
  </w:endnote>
  <w:endnote w:type="continuationSeparator" w:id="0">
    <w:p w14:paraId="4FAB7B6F" w14:textId="77777777" w:rsidR="004B6639" w:rsidRDefault="004B6639" w:rsidP="00505CA4">
      <w:pPr>
        <w:spacing w:after="0" w:line="240" w:lineRule="auto"/>
      </w:pPr>
      <w:r>
        <w:continuationSeparator/>
      </w:r>
    </w:p>
  </w:endnote>
  <w:endnote w:type="continuationNotice" w:id="1">
    <w:p w14:paraId="442D5EB4" w14:textId="77777777" w:rsidR="004B6639" w:rsidRDefault="004B663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Segoe UI Semibold">
    <w:panose1 w:val="020B07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58332D" w14:textId="464FEDF7" w:rsidR="00505CA4" w:rsidRDefault="00505C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9CC1A4" w14:textId="5800A13C" w:rsidR="00505CA4" w:rsidRDefault="00505C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BC1BC4" w14:textId="532C701A" w:rsidR="00505CA4" w:rsidRDefault="00505C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54D99D" w14:textId="77777777" w:rsidR="004B6639" w:rsidRDefault="004B6639" w:rsidP="00505CA4">
      <w:pPr>
        <w:spacing w:after="0" w:line="240" w:lineRule="auto"/>
      </w:pPr>
      <w:r>
        <w:separator/>
      </w:r>
    </w:p>
  </w:footnote>
  <w:footnote w:type="continuationSeparator" w:id="0">
    <w:p w14:paraId="7EF10797" w14:textId="77777777" w:rsidR="004B6639" w:rsidRDefault="004B6639" w:rsidP="00505CA4">
      <w:pPr>
        <w:spacing w:after="0" w:line="240" w:lineRule="auto"/>
      </w:pPr>
      <w:r>
        <w:continuationSeparator/>
      </w:r>
    </w:p>
  </w:footnote>
  <w:footnote w:type="continuationNotice" w:id="1">
    <w:p w14:paraId="195B35A9" w14:textId="77777777" w:rsidR="004B6639" w:rsidRDefault="004B663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977EE"/>
    <w:multiLevelType w:val="hybridMultilevel"/>
    <w:tmpl w:val="A9B05B04"/>
    <w:lvl w:ilvl="0" w:tplc="0409000F">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6D1FE8"/>
    <w:multiLevelType w:val="hybridMultilevel"/>
    <w:tmpl w:val="60786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AA788A"/>
    <w:multiLevelType w:val="hybridMultilevel"/>
    <w:tmpl w:val="AD66AB1A"/>
    <w:lvl w:ilvl="0" w:tplc="6B3E9D4E">
      <w:start w:val="1"/>
      <w:numFmt w:val="decimal"/>
      <w:lvlText w:val="%1."/>
      <w:lvlJc w:val="left"/>
      <w:pPr>
        <w:ind w:left="408" w:hanging="360"/>
      </w:pPr>
      <w:rPr>
        <w:rFonts w:hint="default"/>
      </w:rPr>
    </w:lvl>
    <w:lvl w:ilvl="1" w:tplc="04090019">
      <w:start w:val="1"/>
      <w:numFmt w:val="lowerLetter"/>
      <w:lvlText w:val="%2."/>
      <w:lvlJc w:val="left"/>
      <w:pPr>
        <w:ind w:left="1128" w:hanging="360"/>
      </w:pPr>
    </w:lvl>
    <w:lvl w:ilvl="2" w:tplc="0409001B" w:tentative="1">
      <w:start w:val="1"/>
      <w:numFmt w:val="lowerRoman"/>
      <w:lvlText w:val="%3."/>
      <w:lvlJc w:val="right"/>
      <w:pPr>
        <w:ind w:left="1848" w:hanging="180"/>
      </w:pPr>
    </w:lvl>
    <w:lvl w:ilvl="3" w:tplc="0409000F" w:tentative="1">
      <w:start w:val="1"/>
      <w:numFmt w:val="decimal"/>
      <w:lvlText w:val="%4."/>
      <w:lvlJc w:val="left"/>
      <w:pPr>
        <w:ind w:left="2568" w:hanging="360"/>
      </w:pPr>
    </w:lvl>
    <w:lvl w:ilvl="4" w:tplc="04090019" w:tentative="1">
      <w:start w:val="1"/>
      <w:numFmt w:val="lowerLetter"/>
      <w:lvlText w:val="%5."/>
      <w:lvlJc w:val="left"/>
      <w:pPr>
        <w:ind w:left="3288" w:hanging="360"/>
      </w:pPr>
    </w:lvl>
    <w:lvl w:ilvl="5" w:tplc="0409001B" w:tentative="1">
      <w:start w:val="1"/>
      <w:numFmt w:val="lowerRoman"/>
      <w:lvlText w:val="%6."/>
      <w:lvlJc w:val="right"/>
      <w:pPr>
        <w:ind w:left="4008" w:hanging="180"/>
      </w:pPr>
    </w:lvl>
    <w:lvl w:ilvl="6" w:tplc="0409000F" w:tentative="1">
      <w:start w:val="1"/>
      <w:numFmt w:val="decimal"/>
      <w:lvlText w:val="%7."/>
      <w:lvlJc w:val="left"/>
      <w:pPr>
        <w:ind w:left="4728" w:hanging="360"/>
      </w:pPr>
    </w:lvl>
    <w:lvl w:ilvl="7" w:tplc="04090019" w:tentative="1">
      <w:start w:val="1"/>
      <w:numFmt w:val="lowerLetter"/>
      <w:lvlText w:val="%8."/>
      <w:lvlJc w:val="left"/>
      <w:pPr>
        <w:ind w:left="5448" w:hanging="360"/>
      </w:pPr>
    </w:lvl>
    <w:lvl w:ilvl="8" w:tplc="0409001B" w:tentative="1">
      <w:start w:val="1"/>
      <w:numFmt w:val="lowerRoman"/>
      <w:lvlText w:val="%9."/>
      <w:lvlJc w:val="right"/>
      <w:pPr>
        <w:ind w:left="6168" w:hanging="180"/>
      </w:pPr>
    </w:lvl>
  </w:abstractNum>
  <w:abstractNum w:abstractNumId="3" w15:restartNumberingAfterBreak="0">
    <w:nsid w:val="192D00FF"/>
    <w:multiLevelType w:val="hybridMultilevel"/>
    <w:tmpl w:val="7AF694E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D03F3D"/>
    <w:multiLevelType w:val="hybridMultilevel"/>
    <w:tmpl w:val="B39AA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B14C0E"/>
    <w:multiLevelType w:val="hybridMultilevel"/>
    <w:tmpl w:val="884EB8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6" w15:restartNumberingAfterBreak="0">
    <w:nsid w:val="23CF03A2"/>
    <w:multiLevelType w:val="hybridMultilevel"/>
    <w:tmpl w:val="3FC849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75B0266"/>
    <w:multiLevelType w:val="hybridMultilevel"/>
    <w:tmpl w:val="BC243CC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EE95047"/>
    <w:multiLevelType w:val="hybridMultilevel"/>
    <w:tmpl w:val="AD66AB1A"/>
    <w:lvl w:ilvl="0" w:tplc="FFFFFFFF">
      <w:start w:val="1"/>
      <w:numFmt w:val="decimal"/>
      <w:lvlText w:val="%1."/>
      <w:lvlJc w:val="left"/>
      <w:pPr>
        <w:ind w:left="408" w:hanging="360"/>
      </w:pPr>
      <w:rPr>
        <w:rFonts w:hint="default"/>
      </w:rPr>
    </w:lvl>
    <w:lvl w:ilvl="1" w:tplc="FFFFFFFF">
      <w:start w:val="1"/>
      <w:numFmt w:val="lowerLetter"/>
      <w:lvlText w:val="%2."/>
      <w:lvlJc w:val="left"/>
      <w:pPr>
        <w:ind w:left="1128" w:hanging="360"/>
      </w:pPr>
    </w:lvl>
    <w:lvl w:ilvl="2" w:tplc="FFFFFFFF" w:tentative="1">
      <w:start w:val="1"/>
      <w:numFmt w:val="lowerRoman"/>
      <w:lvlText w:val="%3."/>
      <w:lvlJc w:val="right"/>
      <w:pPr>
        <w:ind w:left="1848" w:hanging="180"/>
      </w:pPr>
    </w:lvl>
    <w:lvl w:ilvl="3" w:tplc="FFFFFFFF" w:tentative="1">
      <w:start w:val="1"/>
      <w:numFmt w:val="decimal"/>
      <w:lvlText w:val="%4."/>
      <w:lvlJc w:val="left"/>
      <w:pPr>
        <w:ind w:left="2568" w:hanging="360"/>
      </w:pPr>
    </w:lvl>
    <w:lvl w:ilvl="4" w:tplc="FFFFFFFF" w:tentative="1">
      <w:start w:val="1"/>
      <w:numFmt w:val="lowerLetter"/>
      <w:lvlText w:val="%5."/>
      <w:lvlJc w:val="left"/>
      <w:pPr>
        <w:ind w:left="3288" w:hanging="360"/>
      </w:pPr>
    </w:lvl>
    <w:lvl w:ilvl="5" w:tplc="FFFFFFFF" w:tentative="1">
      <w:start w:val="1"/>
      <w:numFmt w:val="lowerRoman"/>
      <w:lvlText w:val="%6."/>
      <w:lvlJc w:val="right"/>
      <w:pPr>
        <w:ind w:left="4008" w:hanging="180"/>
      </w:pPr>
    </w:lvl>
    <w:lvl w:ilvl="6" w:tplc="FFFFFFFF" w:tentative="1">
      <w:start w:val="1"/>
      <w:numFmt w:val="decimal"/>
      <w:lvlText w:val="%7."/>
      <w:lvlJc w:val="left"/>
      <w:pPr>
        <w:ind w:left="4728" w:hanging="360"/>
      </w:pPr>
    </w:lvl>
    <w:lvl w:ilvl="7" w:tplc="FFFFFFFF" w:tentative="1">
      <w:start w:val="1"/>
      <w:numFmt w:val="lowerLetter"/>
      <w:lvlText w:val="%8."/>
      <w:lvlJc w:val="left"/>
      <w:pPr>
        <w:ind w:left="5448" w:hanging="360"/>
      </w:pPr>
    </w:lvl>
    <w:lvl w:ilvl="8" w:tplc="FFFFFFFF" w:tentative="1">
      <w:start w:val="1"/>
      <w:numFmt w:val="lowerRoman"/>
      <w:lvlText w:val="%9."/>
      <w:lvlJc w:val="right"/>
      <w:pPr>
        <w:ind w:left="6168" w:hanging="180"/>
      </w:pPr>
    </w:lvl>
  </w:abstractNum>
  <w:abstractNum w:abstractNumId="9" w15:restartNumberingAfterBreak="0">
    <w:nsid w:val="31571BD6"/>
    <w:multiLevelType w:val="hybridMultilevel"/>
    <w:tmpl w:val="106C5C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7F1543B"/>
    <w:multiLevelType w:val="hybridMultilevel"/>
    <w:tmpl w:val="5D62DC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AB7E6A"/>
    <w:multiLevelType w:val="hybridMultilevel"/>
    <w:tmpl w:val="FEFE12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B4F04D3"/>
    <w:multiLevelType w:val="hybridMultilevel"/>
    <w:tmpl w:val="AD66AB1A"/>
    <w:lvl w:ilvl="0" w:tplc="FFFFFFFF">
      <w:start w:val="1"/>
      <w:numFmt w:val="decimal"/>
      <w:lvlText w:val="%1."/>
      <w:lvlJc w:val="left"/>
      <w:pPr>
        <w:ind w:left="408" w:hanging="360"/>
      </w:pPr>
      <w:rPr>
        <w:rFonts w:hint="default"/>
      </w:rPr>
    </w:lvl>
    <w:lvl w:ilvl="1" w:tplc="FFFFFFFF">
      <w:start w:val="1"/>
      <w:numFmt w:val="lowerLetter"/>
      <w:lvlText w:val="%2."/>
      <w:lvlJc w:val="left"/>
      <w:pPr>
        <w:ind w:left="1128" w:hanging="360"/>
      </w:pPr>
    </w:lvl>
    <w:lvl w:ilvl="2" w:tplc="FFFFFFFF" w:tentative="1">
      <w:start w:val="1"/>
      <w:numFmt w:val="lowerRoman"/>
      <w:lvlText w:val="%3."/>
      <w:lvlJc w:val="right"/>
      <w:pPr>
        <w:ind w:left="1848" w:hanging="180"/>
      </w:pPr>
    </w:lvl>
    <w:lvl w:ilvl="3" w:tplc="FFFFFFFF" w:tentative="1">
      <w:start w:val="1"/>
      <w:numFmt w:val="decimal"/>
      <w:lvlText w:val="%4."/>
      <w:lvlJc w:val="left"/>
      <w:pPr>
        <w:ind w:left="2568" w:hanging="360"/>
      </w:pPr>
    </w:lvl>
    <w:lvl w:ilvl="4" w:tplc="FFFFFFFF" w:tentative="1">
      <w:start w:val="1"/>
      <w:numFmt w:val="lowerLetter"/>
      <w:lvlText w:val="%5."/>
      <w:lvlJc w:val="left"/>
      <w:pPr>
        <w:ind w:left="3288" w:hanging="360"/>
      </w:pPr>
    </w:lvl>
    <w:lvl w:ilvl="5" w:tplc="FFFFFFFF" w:tentative="1">
      <w:start w:val="1"/>
      <w:numFmt w:val="lowerRoman"/>
      <w:lvlText w:val="%6."/>
      <w:lvlJc w:val="right"/>
      <w:pPr>
        <w:ind w:left="4008" w:hanging="180"/>
      </w:pPr>
    </w:lvl>
    <w:lvl w:ilvl="6" w:tplc="FFFFFFFF" w:tentative="1">
      <w:start w:val="1"/>
      <w:numFmt w:val="decimal"/>
      <w:lvlText w:val="%7."/>
      <w:lvlJc w:val="left"/>
      <w:pPr>
        <w:ind w:left="4728" w:hanging="360"/>
      </w:pPr>
    </w:lvl>
    <w:lvl w:ilvl="7" w:tplc="FFFFFFFF" w:tentative="1">
      <w:start w:val="1"/>
      <w:numFmt w:val="lowerLetter"/>
      <w:lvlText w:val="%8."/>
      <w:lvlJc w:val="left"/>
      <w:pPr>
        <w:ind w:left="5448" w:hanging="360"/>
      </w:pPr>
    </w:lvl>
    <w:lvl w:ilvl="8" w:tplc="FFFFFFFF" w:tentative="1">
      <w:start w:val="1"/>
      <w:numFmt w:val="lowerRoman"/>
      <w:lvlText w:val="%9."/>
      <w:lvlJc w:val="right"/>
      <w:pPr>
        <w:ind w:left="6168" w:hanging="180"/>
      </w:pPr>
    </w:lvl>
  </w:abstractNum>
  <w:abstractNum w:abstractNumId="13" w15:restartNumberingAfterBreak="0">
    <w:nsid w:val="3CCD3602"/>
    <w:multiLevelType w:val="hybridMultilevel"/>
    <w:tmpl w:val="33C686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5246D9"/>
    <w:multiLevelType w:val="hybridMultilevel"/>
    <w:tmpl w:val="2958750E"/>
    <w:lvl w:ilvl="0" w:tplc="0409000F">
      <w:start w:val="1"/>
      <w:numFmt w:val="decimal"/>
      <w:lvlText w:val="%1."/>
      <w:lvlJc w:val="left"/>
      <w:pPr>
        <w:ind w:left="720" w:hanging="360"/>
      </w:pPr>
      <w:rPr>
        <w:rFonts w:hint="default"/>
      </w:rPr>
    </w:lvl>
    <w:lvl w:ilvl="1" w:tplc="FFFFFFFF">
      <w:start w:val="1"/>
      <w:numFmt w:val="bullet"/>
      <w:lvlText w:val=""/>
      <w:lvlJc w:val="left"/>
      <w:pPr>
        <w:ind w:left="144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5" w15:restartNumberingAfterBreak="0">
    <w:nsid w:val="461425C5"/>
    <w:multiLevelType w:val="hybridMultilevel"/>
    <w:tmpl w:val="884EB8C0"/>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463D5117"/>
    <w:multiLevelType w:val="hybridMultilevel"/>
    <w:tmpl w:val="269A6C7E"/>
    <w:lvl w:ilvl="0" w:tplc="04090001">
      <w:start w:val="1"/>
      <w:numFmt w:val="bullet"/>
      <w:lvlText w:val=""/>
      <w:lvlJc w:val="left"/>
      <w:pPr>
        <w:ind w:left="1848" w:hanging="360"/>
      </w:pPr>
      <w:rPr>
        <w:rFonts w:ascii="Symbol" w:hAnsi="Symbol" w:hint="default"/>
      </w:rPr>
    </w:lvl>
    <w:lvl w:ilvl="1" w:tplc="04090003" w:tentative="1">
      <w:start w:val="1"/>
      <w:numFmt w:val="bullet"/>
      <w:lvlText w:val="o"/>
      <w:lvlJc w:val="left"/>
      <w:pPr>
        <w:ind w:left="2568" w:hanging="360"/>
      </w:pPr>
      <w:rPr>
        <w:rFonts w:ascii="Courier New" w:hAnsi="Courier New" w:cs="Courier New" w:hint="default"/>
      </w:rPr>
    </w:lvl>
    <w:lvl w:ilvl="2" w:tplc="04090005" w:tentative="1">
      <w:start w:val="1"/>
      <w:numFmt w:val="bullet"/>
      <w:lvlText w:val=""/>
      <w:lvlJc w:val="left"/>
      <w:pPr>
        <w:ind w:left="3288" w:hanging="360"/>
      </w:pPr>
      <w:rPr>
        <w:rFonts w:ascii="Wingdings" w:hAnsi="Wingdings" w:hint="default"/>
      </w:rPr>
    </w:lvl>
    <w:lvl w:ilvl="3" w:tplc="04090001" w:tentative="1">
      <w:start w:val="1"/>
      <w:numFmt w:val="bullet"/>
      <w:lvlText w:val=""/>
      <w:lvlJc w:val="left"/>
      <w:pPr>
        <w:ind w:left="4008" w:hanging="360"/>
      </w:pPr>
      <w:rPr>
        <w:rFonts w:ascii="Symbol" w:hAnsi="Symbol" w:hint="default"/>
      </w:rPr>
    </w:lvl>
    <w:lvl w:ilvl="4" w:tplc="04090003" w:tentative="1">
      <w:start w:val="1"/>
      <w:numFmt w:val="bullet"/>
      <w:lvlText w:val="o"/>
      <w:lvlJc w:val="left"/>
      <w:pPr>
        <w:ind w:left="4728" w:hanging="360"/>
      </w:pPr>
      <w:rPr>
        <w:rFonts w:ascii="Courier New" w:hAnsi="Courier New" w:cs="Courier New" w:hint="default"/>
      </w:rPr>
    </w:lvl>
    <w:lvl w:ilvl="5" w:tplc="04090005" w:tentative="1">
      <w:start w:val="1"/>
      <w:numFmt w:val="bullet"/>
      <w:lvlText w:val=""/>
      <w:lvlJc w:val="left"/>
      <w:pPr>
        <w:ind w:left="5448" w:hanging="360"/>
      </w:pPr>
      <w:rPr>
        <w:rFonts w:ascii="Wingdings" w:hAnsi="Wingdings" w:hint="default"/>
      </w:rPr>
    </w:lvl>
    <w:lvl w:ilvl="6" w:tplc="04090001" w:tentative="1">
      <w:start w:val="1"/>
      <w:numFmt w:val="bullet"/>
      <w:lvlText w:val=""/>
      <w:lvlJc w:val="left"/>
      <w:pPr>
        <w:ind w:left="6168" w:hanging="360"/>
      </w:pPr>
      <w:rPr>
        <w:rFonts w:ascii="Symbol" w:hAnsi="Symbol" w:hint="default"/>
      </w:rPr>
    </w:lvl>
    <w:lvl w:ilvl="7" w:tplc="04090003" w:tentative="1">
      <w:start w:val="1"/>
      <w:numFmt w:val="bullet"/>
      <w:lvlText w:val="o"/>
      <w:lvlJc w:val="left"/>
      <w:pPr>
        <w:ind w:left="6888" w:hanging="360"/>
      </w:pPr>
      <w:rPr>
        <w:rFonts w:ascii="Courier New" w:hAnsi="Courier New" w:cs="Courier New" w:hint="default"/>
      </w:rPr>
    </w:lvl>
    <w:lvl w:ilvl="8" w:tplc="04090005" w:tentative="1">
      <w:start w:val="1"/>
      <w:numFmt w:val="bullet"/>
      <w:lvlText w:val=""/>
      <w:lvlJc w:val="left"/>
      <w:pPr>
        <w:ind w:left="7608" w:hanging="360"/>
      </w:pPr>
      <w:rPr>
        <w:rFonts w:ascii="Wingdings" w:hAnsi="Wingdings" w:hint="default"/>
      </w:rPr>
    </w:lvl>
  </w:abstractNum>
  <w:abstractNum w:abstractNumId="17" w15:restartNumberingAfterBreak="0">
    <w:nsid w:val="473F700E"/>
    <w:multiLevelType w:val="hybridMultilevel"/>
    <w:tmpl w:val="43BE2E9C"/>
    <w:lvl w:ilvl="0" w:tplc="FFFFFFFF">
      <w:start w:val="1"/>
      <w:numFmt w:val="decimal"/>
      <w:lvlText w:val="%1."/>
      <w:lvlJc w:val="left"/>
      <w:pPr>
        <w:ind w:left="408"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48" w:hanging="180"/>
      </w:pPr>
    </w:lvl>
    <w:lvl w:ilvl="3" w:tplc="FFFFFFFF" w:tentative="1">
      <w:start w:val="1"/>
      <w:numFmt w:val="decimal"/>
      <w:lvlText w:val="%4."/>
      <w:lvlJc w:val="left"/>
      <w:pPr>
        <w:ind w:left="2568" w:hanging="360"/>
      </w:pPr>
    </w:lvl>
    <w:lvl w:ilvl="4" w:tplc="FFFFFFFF" w:tentative="1">
      <w:start w:val="1"/>
      <w:numFmt w:val="lowerLetter"/>
      <w:lvlText w:val="%5."/>
      <w:lvlJc w:val="left"/>
      <w:pPr>
        <w:ind w:left="3288" w:hanging="360"/>
      </w:pPr>
    </w:lvl>
    <w:lvl w:ilvl="5" w:tplc="FFFFFFFF" w:tentative="1">
      <w:start w:val="1"/>
      <w:numFmt w:val="lowerRoman"/>
      <w:lvlText w:val="%6."/>
      <w:lvlJc w:val="right"/>
      <w:pPr>
        <w:ind w:left="4008" w:hanging="180"/>
      </w:pPr>
    </w:lvl>
    <w:lvl w:ilvl="6" w:tplc="FFFFFFFF" w:tentative="1">
      <w:start w:val="1"/>
      <w:numFmt w:val="decimal"/>
      <w:lvlText w:val="%7."/>
      <w:lvlJc w:val="left"/>
      <w:pPr>
        <w:ind w:left="4728" w:hanging="360"/>
      </w:pPr>
    </w:lvl>
    <w:lvl w:ilvl="7" w:tplc="FFFFFFFF" w:tentative="1">
      <w:start w:val="1"/>
      <w:numFmt w:val="lowerLetter"/>
      <w:lvlText w:val="%8."/>
      <w:lvlJc w:val="left"/>
      <w:pPr>
        <w:ind w:left="5448" w:hanging="360"/>
      </w:pPr>
    </w:lvl>
    <w:lvl w:ilvl="8" w:tplc="FFFFFFFF" w:tentative="1">
      <w:start w:val="1"/>
      <w:numFmt w:val="lowerRoman"/>
      <w:lvlText w:val="%9."/>
      <w:lvlJc w:val="right"/>
      <w:pPr>
        <w:ind w:left="6168" w:hanging="180"/>
      </w:pPr>
    </w:lvl>
  </w:abstractNum>
  <w:abstractNum w:abstractNumId="18" w15:restartNumberingAfterBreak="0">
    <w:nsid w:val="47CE1C56"/>
    <w:multiLevelType w:val="hybridMultilevel"/>
    <w:tmpl w:val="77569512"/>
    <w:lvl w:ilvl="0" w:tplc="69069EF0">
      <w:start w:val="1"/>
      <w:numFmt w:val="decimal"/>
      <w:lvlText w:val="%1."/>
      <w:lvlJc w:val="left"/>
      <w:pPr>
        <w:ind w:left="720" w:hanging="360"/>
      </w:pPr>
    </w:lvl>
    <w:lvl w:ilvl="1" w:tplc="0C6E5D24">
      <w:start w:val="1"/>
      <w:numFmt w:val="lowerLetter"/>
      <w:lvlText w:val="%2."/>
      <w:lvlJc w:val="left"/>
      <w:pPr>
        <w:ind w:left="1440" w:hanging="360"/>
      </w:pPr>
    </w:lvl>
    <w:lvl w:ilvl="2" w:tplc="B4C464BC">
      <w:start w:val="1"/>
      <w:numFmt w:val="lowerRoman"/>
      <w:lvlText w:val="%3."/>
      <w:lvlJc w:val="right"/>
      <w:pPr>
        <w:ind w:left="2160" w:hanging="180"/>
      </w:pPr>
    </w:lvl>
    <w:lvl w:ilvl="3" w:tplc="F41A543C">
      <w:start w:val="1"/>
      <w:numFmt w:val="decimal"/>
      <w:lvlText w:val="%4."/>
      <w:lvlJc w:val="left"/>
      <w:pPr>
        <w:ind w:left="2880" w:hanging="360"/>
      </w:pPr>
    </w:lvl>
    <w:lvl w:ilvl="4" w:tplc="D34818C2">
      <w:start w:val="1"/>
      <w:numFmt w:val="lowerLetter"/>
      <w:lvlText w:val="%5."/>
      <w:lvlJc w:val="left"/>
      <w:pPr>
        <w:ind w:left="3600" w:hanging="360"/>
      </w:pPr>
    </w:lvl>
    <w:lvl w:ilvl="5" w:tplc="4926ADC0">
      <w:start w:val="1"/>
      <w:numFmt w:val="lowerRoman"/>
      <w:lvlText w:val="%6."/>
      <w:lvlJc w:val="right"/>
      <w:pPr>
        <w:ind w:left="4320" w:hanging="180"/>
      </w:pPr>
    </w:lvl>
    <w:lvl w:ilvl="6" w:tplc="522CDDB4">
      <w:start w:val="1"/>
      <w:numFmt w:val="decimal"/>
      <w:lvlText w:val="%7."/>
      <w:lvlJc w:val="left"/>
      <w:pPr>
        <w:ind w:left="5040" w:hanging="360"/>
      </w:pPr>
    </w:lvl>
    <w:lvl w:ilvl="7" w:tplc="E0803BCE">
      <w:start w:val="1"/>
      <w:numFmt w:val="lowerLetter"/>
      <w:lvlText w:val="%8."/>
      <w:lvlJc w:val="left"/>
      <w:pPr>
        <w:ind w:left="5760" w:hanging="360"/>
      </w:pPr>
    </w:lvl>
    <w:lvl w:ilvl="8" w:tplc="AAC0F7A6">
      <w:start w:val="1"/>
      <w:numFmt w:val="lowerRoman"/>
      <w:lvlText w:val="%9."/>
      <w:lvlJc w:val="right"/>
      <w:pPr>
        <w:ind w:left="6480" w:hanging="180"/>
      </w:pPr>
    </w:lvl>
  </w:abstractNum>
  <w:abstractNum w:abstractNumId="19" w15:restartNumberingAfterBreak="0">
    <w:nsid w:val="489A7483"/>
    <w:multiLevelType w:val="hybridMultilevel"/>
    <w:tmpl w:val="28188AF0"/>
    <w:lvl w:ilvl="0" w:tplc="0409000F">
      <w:start w:val="1"/>
      <w:numFmt w:val="decimal"/>
      <w:lvlText w:val="%1."/>
      <w:lvlJc w:val="left"/>
      <w:pPr>
        <w:ind w:left="770" w:hanging="360"/>
      </w:pPr>
    </w:lvl>
    <w:lvl w:ilvl="1" w:tplc="04090019">
      <w:start w:val="1"/>
      <w:numFmt w:val="lowerLetter"/>
      <w:lvlText w:val="%2."/>
      <w:lvlJc w:val="left"/>
      <w:pPr>
        <w:ind w:left="1490" w:hanging="360"/>
      </w:pPr>
    </w:lvl>
    <w:lvl w:ilvl="2" w:tplc="0409001B">
      <w:start w:val="1"/>
      <w:numFmt w:val="lowerRoman"/>
      <w:lvlText w:val="%3."/>
      <w:lvlJc w:val="right"/>
      <w:pPr>
        <w:ind w:left="2210" w:hanging="180"/>
      </w:pPr>
    </w:lvl>
    <w:lvl w:ilvl="3" w:tplc="0409000F">
      <w:start w:val="1"/>
      <w:numFmt w:val="decimal"/>
      <w:lvlText w:val="%4."/>
      <w:lvlJc w:val="left"/>
      <w:pPr>
        <w:ind w:left="2930" w:hanging="360"/>
      </w:pPr>
    </w:lvl>
    <w:lvl w:ilvl="4" w:tplc="04090019">
      <w:start w:val="1"/>
      <w:numFmt w:val="lowerLetter"/>
      <w:lvlText w:val="%5."/>
      <w:lvlJc w:val="left"/>
      <w:pPr>
        <w:ind w:left="3650" w:hanging="360"/>
      </w:pPr>
    </w:lvl>
    <w:lvl w:ilvl="5" w:tplc="0409001B">
      <w:start w:val="1"/>
      <w:numFmt w:val="lowerRoman"/>
      <w:lvlText w:val="%6."/>
      <w:lvlJc w:val="right"/>
      <w:pPr>
        <w:ind w:left="4370" w:hanging="180"/>
      </w:pPr>
    </w:lvl>
    <w:lvl w:ilvl="6" w:tplc="0409000F">
      <w:start w:val="1"/>
      <w:numFmt w:val="decimal"/>
      <w:lvlText w:val="%7."/>
      <w:lvlJc w:val="left"/>
      <w:pPr>
        <w:ind w:left="5090" w:hanging="360"/>
      </w:pPr>
    </w:lvl>
    <w:lvl w:ilvl="7" w:tplc="04090019">
      <w:start w:val="1"/>
      <w:numFmt w:val="lowerLetter"/>
      <w:lvlText w:val="%8."/>
      <w:lvlJc w:val="left"/>
      <w:pPr>
        <w:ind w:left="5810" w:hanging="360"/>
      </w:pPr>
    </w:lvl>
    <w:lvl w:ilvl="8" w:tplc="0409001B">
      <w:start w:val="1"/>
      <w:numFmt w:val="lowerRoman"/>
      <w:lvlText w:val="%9."/>
      <w:lvlJc w:val="right"/>
      <w:pPr>
        <w:ind w:left="6530" w:hanging="180"/>
      </w:pPr>
    </w:lvl>
  </w:abstractNum>
  <w:abstractNum w:abstractNumId="20" w15:restartNumberingAfterBreak="0">
    <w:nsid w:val="4B4E337C"/>
    <w:multiLevelType w:val="hybridMultilevel"/>
    <w:tmpl w:val="138A0A3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C8F5A6A"/>
    <w:multiLevelType w:val="hybridMultilevel"/>
    <w:tmpl w:val="AD66AB1A"/>
    <w:lvl w:ilvl="0" w:tplc="FFFFFFFF">
      <w:start w:val="1"/>
      <w:numFmt w:val="decimal"/>
      <w:lvlText w:val="%1."/>
      <w:lvlJc w:val="left"/>
      <w:pPr>
        <w:ind w:left="408" w:hanging="360"/>
      </w:pPr>
      <w:rPr>
        <w:rFonts w:hint="default"/>
      </w:rPr>
    </w:lvl>
    <w:lvl w:ilvl="1" w:tplc="FFFFFFFF">
      <w:start w:val="1"/>
      <w:numFmt w:val="lowerLetter"/>
      <w:lvlText w:val="%2."/>
      <w:lvlJc w:val="left"/>
      <w:pPr>
        <w:ind w:left="1128" w:hanging="360"/>
      </w:pPr>
    </w:lvl>
    <w:lvl w:ilvl="2" w:tplc="FFFFFFFF" w:tentative="1">
      <w:start w:val="1"/>
      <w:numFmt w:val="lowerRoman"/>
      <w:lvlText w:val="%3."/>
      <w:lvlJc w:val="right"/>
      <w:pPr>
        <w:ind w:left="1848" w:hanging="180"/>
      </w:pPr>
    </w:lvl>
    <w:lvl w:ilvl="3" w:tplc="FFFFFFFF" w:tentative="1">
      <w:start w:val="1"/>
      <w:numFmt w:val="decimal"/>
      <w:lvlText w:val="%4."/>
      <w:lvlJc w:val="left"/>
      <w:pPr>
        <w:ind w:left="2568" w:hanging="360"/>
      </w:pPr>
    </w:lvl>
    <w:lvl w:ilvl="4" w:tplc="FFFFFFFF" w:tentative="1">
      <w:start w:val="1"/>
      <w:numFmt w:val="lowerLetter"/>
      <w:lvlText w:val="%5."/>
      <w:lvlJc w:val="left"/>
      <w:pPr>
        <w:ind w:left="3288" w:hanging="360"/>
      </w:pPr>
    </w:lvl>
    <w:lvl w:ilvl="5" w:tplc="FFFFFFFF" w:tentative="1">
      <w:start w:val="1"/>
      <w:numFmt w:val="lowerRoman"/>
      <w:lvlText w:val="%6."/>
      <w:lvlJc w:val="right"/>
      <w:pPr>
        <w:ind w:left="4008" w:hanging="180"/>
      </w:pPr>
    </w:lvl>
    <w:lvl w:ilvl="6" w:tplc="FFFFFFFF" w:tentative="1">
      <w:start w:val="1"/>
      <w:numFmt w:val="decimal"/>
      <w:lvlText w:val="%7."/>
      <w:lvlJc w:val="left"/>
      <w:pPr>
        <w:ind w:left="4728" w:hanging="360"/>
      </w:pPr>
    </w:lvl>
    <w:lvl w:ilvl="7" w:tplc="FFFFFFFF" w:tentative="1">
      <w:start w:val="1"/>
      <w:numFmt w:val="lowerLetter"/>
      <w:lvlText w:val="%8."/>
      <w:lvlJc w:val="left"/>
      <w:pPr>
        <w:ind w:left="5448" w:hanging="360"/>
      </w:pPr>
    </w:lvl>
    <w:lvl w:ilvl="8" w:tplc="FFFFFFFF" w:tentative="1">
      <w:start w:val="1"/>
      <w:numFmt w:val="lowerRoman"/>
      <w:lvlText w:val="%9."/>
      <w:lvlJc w:val="right"/>
      <w:pPr>
        <w:ind w:left="6168" w:hanging="180"/>
      </w:pPr>
    </w:lvl>
  </w:abstractNum>
  <w:abstractNum w:abstractNumId="22" w15:restartNumberingAfterBreak="0">
    <w:nsid w:val="4E100FDC"/>
    <w:multiLevelType w:val="hybridMultilevel"/>
    <w:tmpl w:val="FFFFFFFF"/>
    <w:lvl w:ilvl="0" w:tplc="0A0CE1E0">
      <w:start w:val="1"/>
      <w:numFmt w:val="bullet"/>
      <w:lvlText w:val="-"/>
      <w:lvlJc w:val="left"/>
      <w:pPr>
        <w:ind w:left="720" w:hanging="360"/>
      </w:pPr>
      <w:rPr>
        <w:rFonts w:ascii="Calibri" w:hAnsi="Calibri" w:hint="default"/>
      </w:rPr>
    </w:lvl>
    <w:lvl w:ilvl="1" w:tplc="D85A8884">
      <w:start w:val="1"/>
      <w:numFmt w:val="bullet"/>
      <w:lvlText w:val="o"/>
      <w:lvlJc w:val="left"/>
      <w:pPr>
        <w:ind w:left="1440" w:hanging="360"/>
      </w:pPr>
      <w:rPr>
        <w:rFonts w:ascii="Courier New" w:hAnsi="Courier New" w:hint="default"/>
      </w:rPr>
    </w:lvl>
    <w:lvl w:ilvl="2" w:tplc="D756A954">
      <w:start w:val="1"/>
      <w:numFmt w:val="bullet"/>
      <w:lvlText w:val=""/>
      <w:lvlJc w:val="left"/>
      <w:pPr>
        <w:ind w:left="2160" w:hanging="360"/>
      </w:pPr>
      <w:rPr>
        <w:rFonts w:ascii="Wingdings" w:hAnsi="Wingdings" w:hint="default"/>
      </w:rPr>
    </w:lvl>
    <w:lvl w:ilvl="3" w:tplc="8218723C">
      <w:start w:val="1"/>
      <w:numFmt w:val="bullet"/>
      <w:lvlText w:val=""/>
      <w:lvlJc w:val="left"/>
      <w:pPr>
        <w:ind w:left="2880" w:hanging="360"/>
      </w:pPr>
      <w:rPr>
        <w:rFonts w:ascii="Symbol" w:hAnsi="Symbol" w:hint="default"/>
      </w:rPr>
    </w:lvl>
    <w:lvl w:ilvl="4" w:tplc="FED61070">
      <w:start w:val="1"/>
      <w:numFmt w:val="bullet"/>
      <w:lvlText w:val="o"/>
      <w:lvlJc w:val="left"/>
      <w:pPr>
        <w:ind w:left="3600" w:hanging="360"/>
      </w:pPr>
      <w:rPr>
        <w:rFonts w:ascii="Courier New" w:hAnsi="Courier New" w:hint="default"/>
      </w:rPr>
    </w:lvl>
    <w:lvl w:ilvl="5" w:tplc="0A42DBB4">
      <w:start w:val="1"/>
      <w:numFmt w:val="bullet"/>
      <w:lvlText w:val=""/>
      <w:lvlJc w:val="left"/>
      <w:pPr>
        <w:ind w:left="4320" w:hanging="360"/>
      </w:pPr>
      <w:rPr>
        <w:rFonts w:ascii="Wingdings" w:hAnsi="Wingdings" w:hint="default"/>
      </w:rPr>
    </w:lvl>
    <w:lvl w:ilvl="6" w:tplc="3B28D1FE">
      <w:start w:val="1"/>
      <w:numFmt w:val="bullet"/>
      <w:lvlText w:val=""/>
      <w:lvlJc w:val="left"/>
      <w:pPr>
        <w:ind w:left="5040" w:hanging="360"/>
      </w:pPr>
      <w:rPr>
        <w:rFonts w:ascii="Symbol" w:hAnsi="Symbol" w:hint="default"/>
      </w:rPr>
    </w:lvl>
    <w:lvl w:ilvl="7" w:tplc="AF1C49C4">
      <w:start w:val="1"/>
      <w:numFmt w:val="bullet"/>
      <w:lvlText w:val="o"/>
      <w:lvlJc w:val="left"/>
      <w:pPr>
        <w:ind w:left="5760" w:hanging="360"/>
      </w:pPr>
      <w:rPr>
        <w:rFonts w:ascii="Courier New" w:hAnsi="Courier New" w:hint="default"/>
      </w:rPr>
    </w:lvl>
    <w:lvl w:ilvl="8" w:tplc="39A02528">
      <w:start w:val="1"/>
      <w:numFmt w:val="bullet"/>
      <w:lvlText w:val=""/>
      <w:lvlJc w:val="left"/>
      <w:pPr>
        <w:ind w:left="6480" w:hanging="360"/>
      </w:pPr>
      <w:rPr>
        <w:rFonts w:ascii="Wingdings" w:hAnsi="Wingdings" w:hint="default"/>
      </w:rPr>
    </w:lvl>
  </w:abstractNum>
  <w:abstractNum w:abstractNumId="23" w15:restartNumberingAfterBreak="0">
    <w:nsid w:val="4E740CF0"/>
    <w:multiLevelType w:val="hybridMultilevel"/>
    <w:tmpl w:val="884EB8C0"/>
    <w:lvl w:ilvl="0" w:tplc="3B0A5A3A">
      <w:start w:val="1"/>
      <w:numFmt w:val="decimal"/>
      <w:lvlText w:val="%1."/>
      <w:lvlJc w:val="left"/>
      <w:pPr>
        <w:ind w:left="720" w:hanging="360"/>
      </w:pPr>
    </w:lvl>
    <w:lvl w:ilvl="1" w:tplc="D97ADBB0">
      <w:start w:val="1"/>
      <w:numFmt w:val="lowerLetter"/>
      <w:lvlText w:val="%2."/>
      <w:lvlJc w:val="left"/>
      <w:pPr>
        <w:ind w:left="1440" w:hanging="360"/>
      </w:pPr>
    </w:lvl>
    <w:lvl w:ilvl="2" w:tplc="72221D9A">
      <w:start w:val="1"/>
      <w:numFmt w:val="lowerRoman"/>
      <w:lvlText w:val="%3."/>
      <w:lvlJc w:val="right"/>
      <w:pPr>
        <w:ind w:left="2160" w:hanging="180"/>
      </w:pPr>
    </w:lvl>
    <w:lvl w:ilvl="3" w:tplc="1D26A940">
      <w:start w:val="1"/>
      <w:numFmt w:val="decimal"/>
      <w:lvlText w:val="%4."/>
      <w:lvlJc w:val="left"/>
      <w:pPr>
        <w:ind w:left="2880" w:hanging="360"/>
      </w:pPr>
    </w:lvl>
    <w:lvl w:ilvl="4" w:tplc="8AF08832">
      <w:start w:val="1"/>
      <w:numFmt w:val="lowerLetter"/>
      <w:lvlText w:val="%5."/>
      <w:lvlJc w:val="left"/>
      <w:pPr>
        <w:ind w:left="3600" w:hanging="360"/>
      </w:pPr>
    </w:lvl>
    <w:lvl w:ilvl="5" w:tplc="61100BF4">
      <w:start w:val="1"/>
      <w:numFmt w:val="lowerRoman"/>
      <w:lvlText w:val="%6."/>
      <w:lvlJc w:val="right"/>
      <w:pPr>
        <w:ind w:left="4320" w:hanging="180"/>
      </w:pPr>
    </w:lvl>
    <w:lvl w:ilvl="6" w:tplc="FD58E37A">
      <w:start w:val="1"/>
      <w:numFmt w:val="decimal"/>
      <w:lvlText w:val="%7."/>
      <w:lvlJc w:val="left"/>
      <w:pPr>
        <w:ind w:left="5040" w:hanging="360"/>
      </w:pPr>
    </w:lvl>
    <w:lvl w:ilvl="7" w:tplc="67C6AF82">
      <w:start w:val="1"/>
      <w:numFmt w:val="lowerLetter"/>
      <w:lvlText w:val="%8."/>
      <w:lvlJc w:val="left"/>
      <w:pPr>
        <w:ind w:left="5760" w:hanging="360"/>
      </w:pPr>
    </w:lvl>
    <w:lvl w:ilvl="8" w:tplc="7E32E4E6">
      <w:start w:val="1"/>
      <w:numFmt w:val="lowerRoman"/>
      <w:lvlText w:val="%9."/>
      <w:lvlJc w:val="right"/>
      <w:pPr>
        <w:ind w:left="6480" w:hanging="180"/>
      </w:pPr>
    </w:lvl>
  </w:abstractNum>
  <w:abstractNum w:abstractNumId="24" w15:restartNumberingAfterBreak="0">
    <w:nsid w:val="4F246714"/>
    <w:multiLevelType w:val="hybridMultilevel"/>
    <w:tmpl w:val="6E9274EE"/>
    <w:lvl w:ilvl="0" w:tplc="FFFFFFF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27524D5"/>
    <w:multiLevelType w:val="hybridMultilevel"/>
    <w:tmpl w:val="47481C28"/>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E070072"/>
    <w:multiLevelType w:val="hybridMultilevel"/>
    <w:tmpl w:val="703E9AF8"/>
    <w:lvl w:ilvl="0" w:tplc="0409000F">
      <w:start w:val="1"/>
      <w:numFmt w:val="decimal"/>
      <w:lvlText w:val="%1."/>
      <w:lvlJc w:val="left"/>
      <w:pPr>
        <w:ind w:left="540" w:hanging="360"/>
      </w:pPr>
    </w:lvl>
    <w:lvl w:ilvl="1" w:tplc="04090019">
      <w:start w:val="1"/>
      <w:numFmt w:val="lowerLetter"/>
      <w:lvlText w:val="%2."/>
      <w:lvlJc w:val="left"/>
      <w:pPr>
        <w:ind w:left="1260" w:hanging="360"/>
      </w:pPr>
    </w:lvl>
    <w:lvl w:ilvl="2" w:tplc="0409001B">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7" w15:restartNumberingAfterBreak="0">
    <w:nsid w:val="5FC72A4D"/>
    <w:multiLevelType w:val="hybridMultilevel"/>
    <w:tmpl w:val="54CEE4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A56E9C"/>
    <w:multiLevelType w:val="hybridMultilevel"/>
    <w:tmpl w:val="38B84F6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57205A9"/>
    <w:multiLevelType w:val="hybridMultilevel"/>
    <w:tmpl w:val="16DA1562"/>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start w:val="1"/>
      <w:numFmt w:val="decimal"/>
      <w:lvlText w:val="%4."/>
      <w:lvlJc w:val="left"/>
      <w:pPr>
        <w:ind w:left="3240" w:hanging="360"/>
      </w:pPr>
    </w:lvl>
    <w:lvl w:ilvl="4" w:tplc="FFFFFFFF">
      <w:start w:val="1"/>
      <w:numFmt w:val="lowerLetter"/>
      <w:lvlText w:val="%5."/>
      <w:lvlJc w:val="left"/>
      <w:pPr>
        <w:ind w:left="3960" w:hanging="360"/>
      </w:pPr>
    </w:lvl>
    <w:lvl w:ilvl="5" w:tplc="FFFFFFFF">
      <w:start w:val="1"/>
      <w:numFmt w:val="lowerRoman"/>
      <w:lvlText w:val="%6."/>
      <w:lvlJc w:val="right"/>
      <w:pPr>
        <w:ind w:left="4680" w:hanging="180"/>
      </w:pPr>
    </w:lvl>
    <w:lvl w:ilvl="6" w:tplc="FFFFFFFF">
      <w:start w:val="1"/>
      <w:numFmt w:val="decimal"/>
      <w:lvlText w:val="%7."/>
      <w:lvlJc w:val="left"/>
      <w:pPr>
        <w:ind w:left="5400" w:hanging="360"/>
      </w:pPr>
    </w:lvl>
    <w:lvl w:ilvl="7" w:tplc="FFFFFFFF">
      <w:start w:val="1"/>
      <w:numFmt w:val="lowerLetter"/>
      <w:lvlText w:val="%8."/>
      <w:lvlJc w:val="left"/>
      <w:pPr>
        <w:ind w:left="6120" w:hanging="360"/>
      </w:pPr>
    </w:lvl>
    <w:lvl w:ilvl="8" w:tplc="FFFFFFFF">
      <w:start w:val="1"/>
      <w:numFmt w:val="lowerRoman"/>
      <w:lvlText w:val="%9."/>
      <w:lvlJc w:val="right"/>
      <w:pPr>
        <w:ind w:left="6840" w:hanging="180"/>
      </w:pPr>
    </w:lvl>
  </w:abstractNum>
  <w:abstractNum w:abstractNumId="30" w15:restartNumberingAfterBreak="0">
    <w:nsid w:val="65C6197C"/>
    <w:multiLevelType w:val="hybridMultilevel"/>
    <w:tmpl w:val="D6B68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36483B"/>
    <w:multiLevelType w:val="hybridMultilevel"/>
    <w:tmpl w:val="FFFFFFFF"/>
    <w:lvl w:ilvl="0" w:tplc="5732ABC6">
      <w:start w:val="1"/>
      <w:numFmt w:val="bullet"/>
      <w:lvlText w:val=""/>
      <w:lvlJc w:val="left"/>
      <w:pPr>
        <w:ind w:left="720" w:hanging="360"/>
      </w:pPr>
      <w:rPr>
        <w:rFonts w:ascii="Symbol" w:hAnsi="Symbol" w:hint="default"/>
      </w:rPr>
    </w:lvl>
    <w:lvl w:ilvl="1" w:tplc="64EAC98C">
      <w:start w:val="1"/>
      <w:numFmt w:val="bullet"/>
      <w:lvlText w:val=""/>
      <w:lvlJc w:val="left"/>
      <w:pPr>
        <w:ind w:left="1440" w:hanging="360"/>
      </w:pPr>
      <w:rPr>
        <w:rFonts w:ascii="Symbol" w:hAnsi="Symbol" w:hint="default"/>
      </w:rPr>
    </w:lvl>
    <w:lvl w:ilvl="2" w:tplc="89D06C80">
      <w:start w:val="1"/>
      <w:numFmt w:val="bullet"/>
      <w:lvlText w:val=""/>
      <w:lvlJc w:val="left"/>
      <w:pPr>
        <w:ind w:left="2160" w:hanging="360"/>
      </w:pPr>
      <w:rPr>
        <w:rFonts w:ascii="Wingdings" w:hAnsi="Wingdings" w:hint="default"/>
      </w:rPr>
    </w:lvl>
    <w:lvl w:ilvl="3" w:tplc="F1D88A22">
      <w:start w:val="1"/>
      <w:numFmt w:val="bullet"/>
      <w:lvlText w:val=""/>
      <w:lvlJc w:val="left"/>
      <w:pPr>
        <w:ind w:left="2880" w:hanging="360"/>
      </w:pPr>
      <w:rPr>
        <w:rFonts w:ascii="Symbol" w:hAnsi="Symbol" w:hint="default"/>
      </w:rPr>
    </w:lvl>
    <w:lvl w:ilvl="4" w:tplc="E45069C6">
      <w:start w:val="1"/>
      <w:numFmt w:val="bullet"/>
      <w:lvlText w:val="o"/>
      <w:lvlJc w:val="left"/>
      <w:pPr>
        <w:ind w:left="3600" w:hanging="360"/>
      </w:pPr>
      <w:rPr>
        <w:rFonts w:ascii="Courier New" w:hAnsi="Courier New" w:hint="default"/>
      </w:rPr>
    </w:lvl>
    <w:lvl w:ilvl="5" w:tplc="71344E36">
      <w:start w:val="1"/>
      <w:numFmt w:val="bullet"/>
      <w:lvlText w:val=""/>
      <w:lvlJc w:val="left"/>
      <w:pPr>
        <w:ind w:left="4320" w:hanging="360"/>
      </w:pPr>
      <w:rPr>
        <w:rFonts w:ascii="Wingdings" w:hAnsi="Wingdings" w:hint="default"/>
      </w:rPr>
    </w:lvl>
    <w:lvl w:ilvl="6" w:tplc="E822E47E">
      <w:start w:val="1"/>
      <w:numFmt w:val="bullet"/>
      <w:lvlText w:val=""/>
      <w:lvlJc w:val="left"/>
      <w:pPr>
        <w:ind w:left="5040" w:hanging="360"/>
      </w:pPr>
      <w:rPr>
        <w:rFonts w:ascii="Symbol" w:hAnsi="Symbol" w:hint="default"/>
      </w:rPr>
    </w:lvl>
    <w:lvl w:ilvl="7" w:tplc="3DAC8026">
      <w:start w:val="1"/>
      <w:numFmt w:val="bullet"/>
      <w:lvlText w:val="o"/>
      <w:lvlJc w:val="left"/>
      <w:pPr>
        <w:ind w:left="5760" w:hanging="360"/>
      </w:pPr>
      <w:rPr>
        <w:rFonts w:ascii="Courier New" w:hAnsi="Courier New" w:hint="default"/>
      </w:rPr>
    </w:lvl>
    <w:lvl w:ilvl="8" w:tplc="AD52BDA8">
      <w:start w:val="1"/>
      <w:numFmt w:val="bullet"/>
      <w:lvlText w:val=""/>
      <w:lvlJc w:val="left"/>
      <w:pPr>
        <w:ind w:left="6480" w:hanging="360"/>
      </w:pPr>
      <w:rPr>
        <w:rFonts w:ascii="Wingdings" w:hAnsi="Wingdings" w:hint="default"/>
      </w:rPr>
    </w:lvl>
  </w:abstractNum>
  <w:abstractNum w:abstractNumId="32" w15:restartNumberingAfterBreak="0">
    <w:nsid w:val="6BDB0C63"/>
    <w:multiLevelType w:val="hybridMultilevel"/>
    <w:tmpl w:val="F7F65286"/>
    <w:lvl w:ilvl="0" w:tplc="1A1862F0">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8D259A"/>
    <w:multiLevelType w:val="hybridMultilevel"/>
    <w:tmpl w:val="7D9C61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342CF9B"/>
    <w:multiLevelType w:val="hybridMultilevel"/>
    <w:tmpl w:val="FFFFFFFF"/>
    <w:lvl w:ilvl="0" w:tplc="0FB29678">
      <w:start w:val="1"/>
      <w:numFmt w:val="bullet"/>
      <w:lvlText w:val=""/>
      <w:lvlJc w:val="left"/>
      <w:pPr>
        <w:ind w:left="720" w:hanging="360"/>
      </w:pPr>
      <w:rPr>
        <w:rFonts w:ascii="Symbol" w:hAnsi="Symbol" w:hint="default"/>
      </w:rPr>
    </w:lvl>
    <w:lvl w:ilvl="1" w:tplc="E91803EC">
      <w:start w:val="1"/>
      <w:numFmt w:val="bullet"/>
      <w:lvlText w:val="o"/>
      <w:lvlJc w:val="left"/>
      <w:pPr>
        <w:ind w:left="1440" w:hanging="360"/>
      </w:pPr>
      <w:rPr>
        <w:rFonts w:ascii="Courier New" w:hAnsi="Courier New" w:hint="default"/>
      </w:rPr>
    </w:lvl>
    <w:lvl w:ilvl="2" w:tplc="C658A19A">
      <w:start w:val="1"/>
      <w:numFmt w:val="bullet"/>
      <w:lvlText w:val=""/>
      <w:lvlJc w:val="left"/>
      <w:pPr>
        <w:ind w:left="2160" w:hanging="360"/>
      </w:pPr>
      <w:rPr>
        <w:rFonts w:ascii="Wingdings" w:hAnsi="Wingdings" w:hint="default"/>
      </w:rPr>
    </w:lvl>
    <w:lvl w:ilvl="3" w:tplc="1E7037F8">
      <w:start w:val="1"/>
      <w:numFmt w:val="bullet"/>
      <w:lvlText w:val=""/>
      <w:lvlJc w:val="left"/>
      <w:pPr>
        <w:ind w:left="2880" w:hanging="360"/>
      </w:pPr>
      <w:rPr>
        <w:rFonts w:ascii="Symbol" w:hAnsi="Symbol" w:hint="default"/>
      </w:rPr>
    </w:lvl>
    <w:lvl w:ilvl="4" w:tplc="8BC208A6">
      <w:start w:val="1"/>
      <w:numFmt w:val="bullet"/>
      <w:lvlText w:val="o"/>
      <w:lvlJc w:val="left"/>
      <w:pPr>
        <w:ind w:left="3600" w:hanging="360"/>
      </w:pPr>
      <w:rPr>
        <w:rFonts w:ascii="Courier New" w:hAnsi="Courier New" w:hint="default"/>
      </w:rPr>
    </w:lvl>
    <w:lvl w:ilvl="5" w:tplc="4A22713A">
      <w:start w:val="1"/>
      <w:numFmt w:val="bullet"/>
      <w:lvlText w:val=""/>
      <w:lvlJc w:val="left"/>
      <w:pPr>
        <w:ind w:left="4320" w:hanging="360"/>
      </w:pPr>
      <w:rPr>
        <w:rFonts w:ascii="Wingdings" w:hAnsi="Wingdings" w:hint="default"/>
      </w:rPr>
    </w:lvl>
    <w:lvl w:ilvl="6" w:tplc="1752E22C">
      <w:start w:val="1"/>
      <w:numFmt w:val="bullet"/>
      <w:lvlText w:val=""/>
      <w:lvlJc w:val="left"/>
      <w:pPr>
        <w:ind w:left="5040" w:hanging="360"/>
      </w:pPr>
      <w:rPr>
        <w:rFonts w:ascii="Symbol" w:hAnsi="Symbol" w:hint="default"/>
      </w:rPr>
    </w:lvl>
    <w:lvl w:ilvl="7" w:tplc="4D6EF45A">
      <w:start w:val="1"/>
      <w:numFmt w:val="bullet"/>
      <w:lvlText w:val="o"/>
      <w:lvlJc w:val="left"/>
      <w:pPr>
        <w:ind w:left="5760" w:hanging="360"/>
      </w:pPr>
      <w:rPr>
        <w:rFonts w:ascii="Courier New" w:hAnsi="Courier New" w:hint="default"/>
      </w:rPr>
    </w:lvl>
    <w:lvl w:ilvl="8" w:tplc="B4FEF1DA">
      <w:start w:val="1"/>
      <w:numFmt w:val="bullet"/>
      <w:lvlText w:val=""/>
      <w:lvlJc w:val="left"/>
      <w:pPr>
        <w:ind w:left="6480" w:hanging="360"/>
      </w:pPr>
      <w:rPr>
        <w:rFonts w:ascii="Wingdings" w:hAnsi="Wingdings" w:hint="default"/>
      </w:rPr>
    </w:lvl>
  </w:abstractNum>
  <w:abstractNum w:abstractNumId="35" w15:restartNumberingAfterBreak="0">
    <w:nsid w:val="73B52B12"/>
    <w:multiLevelType w:val="hybridMultilevel"/>
    <w:tmpl w:val="43BE2E9C"/>
    <w:lvl w:ilvl="0" w:tplc="FFFFFFFF">
      <w:start w:val="1"/>
      <w:numFmt w:val="decimal"/>
      <w:lvlText w:val="%1."/>
      <w:lvlJc w:val="left"/>
      <w:pPr>
        <w:ind w:left="408" w:hanging="360"/>
      </w:pPr>
      <w:rPr>
        <w:rFonts w:hint="default"/>
      </w:rPr>
    </w:lvl>
    <w:lvl w:ilvl="1" w:tplc="FFFFFFFF">
      <w:start w:val="1"/>
      <w:numFmt w:val="bullet"/>
      <w:lvlText w:val=""/>
      <w:lvlJc w:val="left"/>
      <w:pPr>
        <w:ind w:left="720" w:hanging="360"/>
      </w:pPr>
      <w:rPr>
        <w:rFonts w:ascii="Symbol" w:hAnsi="Symbol" w:hint="default"/>
      </w:rPr>
    </w:lvl>
    <w:lvl w:ilvl="2" w:tplc="FFFFFFFF" w:tentative="1">
      <w:start w:val="1"/>
      <w:numFmt w:val="lowerRoman"/>
      <w:lvlText w:val="%3."/>
      <w:lvlJc w:val="right"/>
      <w:pPr>
        <w:ind w:left="1848" w:hanging="180"/>
      </w:pPr>
    </w:lvl>
    <w:lvl w:ilvl="3" w:tplc="FFFFFFFF" w:tentative="1">
      <w:start w:val="1"/>
      <w:numFmt w:val="decimal"/>
      <w:lvlText w:val="%4."/>
      <w:lvlJc w:val="left"/>
      <w:pPr>
        <w:ind w:left="2568" w:hanging="360"/>
      </w:pPr>
    </w:lvl>
    <w:lvl w:ilvl="4" w:tplc="FFFFFFFF" w:tentative="1">
      <w:start w:val="1"/>
      <w:numFmt w:val="lowerLetter"/>
      <w:lvlText w:val="%5."/>
      <w:lvlJc w:val="left"/>
      <w:pPr>
        <w:ind w:left="3288" w:hanging="360"/>
      </w:pPr>
    </w:lvl>
    <w:lvl w:ilvl="5" w:tplc="FFFFFFFF" w:tentative="1">
      <w:start w:val="1"/>
      <w:numFmt w:val="lowerRoman"/>
      <w:lvlText w:val="%6."/>
      <w:lvlJc w:val="right"/>
      <w:pPr>
        <w:ind w:left="4008" w:hanging="180"/>
      </w:pPr>
    </w:lvl>
    <w:lvl w:ilvl="6" w:tplc="FFFFFFFF" w:tentative="1">
      <w:start w:val="1"/>
      <w:numFmt w:val="decimal"/>
      <w:lvlText w:val="%7."/>
      <w:lvlJc w:val="left"/>
      <w:pPr>
        <w:ind w:left="4728" w:hanging="360"/>
      </w:pPr>
    </w:lvl>
    <w:lvl w:ilvl="7" w:tplc="FFFFFFFF" w:tentative="1">
      <w:start w:val="1"/>
      <w:numFmt w:val="lowerLetter"/>
      <w:lvlText w:val="%8."/>
      <w:lvlJc w:val="left"/>
      <w:pPr>
        <w:ind w:left="5448" w:hanging="360"/>
      </w:pPr>
    </w:lvl>
    <w:lvl w:ilvl="8" w:tplc="FFFFFFFF" w:tentative="1">
      <w:start w:val="1"/>
      <w:numFmt w:val="lowerRoman"/>
      <w:lvlText w:val="%9."/>
      <w:lvlJc w:val="right"/>
      <w:pPr>
        <w:ind w:left="6168" w:hanging="180"/>
      </w:pPr>
    </w:lvl>
  </w:abstractNum>
  <w:abstractNum w:abstractNumId="36" w15:restartNumberingAfterBreak="0">
    <w:nsid w:val="74CD9E84"/>
    <w:multiLevelType w:val="hybridMultilevel"/>
    <w:tmpl w:val="FFFFFFFF"/>
    <w:lvl w:ilvl="0" w:tplc="9F02C062">
      <w:start w:val="1"/>
      <w:numFmt w:val="bullet"/>
      <w:lvlText w:val="-"/>
      <w:lvlJc w:val="left"/>
      <w:pPr>
        <w:ind w:left="720" w:hanging="360"/>
      </w:pPr>
      <w:rPr>
        <w:rFonts w:ascii="Calibri" w:hAnsi="Calibri" w:hint="default"/>
      </w:rPr>
    </w:lvl>
    <w:lvl w:ilvl="1" w:tplc="F3DE1B32">
      <w:start w:val="1"/>
      <w:numFmt w:val="bullet"/>
      <w:lvlText w:val="o"/>
      <w:lvlJc w:val="left"/>
      <w:pPr>
        <w:ind w:left="1440" w:hanging="360"/>
      </w:pPr>
      <w:rPr>
        <w:rFonts w:ascii="Courier New" w:hAnsi="Courier New" w:hint="default"/>
      </w:rPr>
    </w:lvl>
    <w:lvl w:ilvl="2" w:tplc="B48E4804">
      <w:start w:val="1"/>
      <w:numFmt w:val="bullet"/>
      <w:lvlText w:val=""/>
      <w:lvlJc w:val="left"/>
      <w:pPr>
        <w:ind w:left="2160" w:hanging="360"/>
      </w:pPr>
      <w:rPr>
        <w:rFonts w:ascii="Wingdings" w:hAnsi="Wingdings" w:hint="default"/>
      </w:rPr>
    </w:lvl>
    <w:lvl w:ilvl="3" w:tplc="57F026E0">
      <w:start w:val="1"/>
      <w:numFmt w:val="bullet"/>
      <w:lvlText w:val=""/>
      <w:lvlJc w:val="left"/>
      <w:pPr>
        <w:ind w:left="2880" w:hanging="360"/>
      </w:pPr>
      <w:rPr>
        <w:rFonts w:ascii="Symbol" w:hAnsi="Symbol" w:hint="default"/>
      </w:rPr>
    </w:lvl>
    <w:lvl w:ilvl="4" w:tplc="D90C2B46">
      <w:start w:val="1"/>
      <w:numFmt w:val="bullet"/>
      <w:lvlText w:val="o"/>
      <w:lvlJc w:val="left"/>
      <w:pPr>
        <w:ind w:left="3600" w:hanging="360"/>
      </w:pPr>
      <w:rPr>
        <w:rFonts w:ascii="Courier New" w:hAnsi="Courier New" w:hint="default"/>
      </w:rPr>
    </w:lvl>
    <w:lvl w:ilvl="5" w:tplc="6CEAC96C">
      <w:start w:val="1"/>
      <w:numFmt w:val="bullet"/>
      <w:lvlText w:val=""/>
      <w:lvlJc w:val="left"/>
      <w:pPr>
        <w:ind w:left="4320" w:hanging="360"/>
      </w:pPr>
      <w:rPr>
        <w:rFonts w:ascii="Wingdings" w:hAnsi="Wingdings" w:hint="default"/>
      </w:rPr>
    </w:lvl>
    <w:lvl w:ilvl="6" w:tplc="AB266C52">
      <w:start w:val="1"/>
      <w:numFmt w:val="bullet"/>
      <w:lvlText w:val=""/>
      <w:lvlJc w:val="left"/>
      <w:pPr>
        <w:ind w:left="5040" w:hanging="360"/>
      </w:pPr>
      <w:rPr>
        <w:rFonts w:ascii="Symbol" w:hAnsi="Symbol" w:hint="default"/>
      </w:rPr>
    </w:lvl>
    <w:lvl w:ilvl="7" w:tplc="F3743312">
      <w:start w:val="1"/>
      <w:numFmt w:val="bullet"/>
      <w:lvlText w:val="o"/>
      <w:lvlJc w:val="left"/>
      <w:pPr>
        <w:ind w:left="5760" w:hanging="360"/>
      </w:pPr>
      <w:rPr>
        <w:rFonts w:ascii="Courier New" w:hAnsi="Courier New" w:hint="default"/>
      </w:rPr>
    </w:lvl>
    <w:lvl w:ilvl="8" w:tplc="9208E8C2">
      <w:start w:val="1"/>
      <w:numFmt w:val="bullet"/>
      <w:lvlText w:val=""/>
      <w:lvlJc w:val="left"/>
      <w:pPr>
        <w:ind w:left="6480" w:hanging="360"/>
      </w:pPr>
      <w:rPr>
        <w:rFonts w:ascii="Wingdings" w:hAnsi="Wingdings" w:hint="default"/>
      </w:rPr>
    </w:lvl>
  </w:abstractNum>
  <w:abstractNum w:abstractNumId="37" w15:restartNumberingAfterBreak="0">
    <w:nsid w:val="7D0E4C63"/>
    <w:multiLevelType w:val="hybridMultilevel"/>
    <w:tmpl w:val="FFFFFFFF"/>
    <w:lvl w:ilvl="0" w:tplc="3070A45E">
      <w:start w:val="1"/>
      <w:numFmt w:val="bullet"/>
      <w:lvlText w:val=""/>
      <w:lvlJc w:val="left"/>
      <w:pPr>
        <w:ind w:left="720" w:hanging="360"/>
      </w:pPr>
      <w:rPr>
        <w:rFonts w:ascii="Symbol" w:hAnsi="Symbol" w:hint="default"/>
      </w:rPr>
    </w:lvl>
    <w:lvl w:ilvl="1" w:tplc="41C45264">
      <w:start w:val="1"/>
      <w:numFmt w:val="bullet"/>
      <w:lvlText w:val="o"/>
      <w:lvlJc w:val="left"/>
      <w:pPr>
        <w:ind w:left="1440" w:hanging="360"/>
      </w:pPr>
      <w:rPr>
        <w:rFonts w:ascii="Courier New" w:hAnsi="Courier New" w:hint="default"/>
      </w:rPr>
    </w:lvl>
    <w:lvl w:ilvl="2" w:tplc="4A7CEBFC">
      <w:start w:val="1"/>
      <w:numFmt w:val="bullet"/>
      <w:lvlText w:val=""/>
      <w:lvlJc w:val="left"/>
      <w:pPr>
        <w:ind w:left="2160" w:hanging="360"/>
      </w:pPr>
      <w:rPr>
        <w:rFonts w:ascii="Wingdings" w:hAnsi="Wingdings" w:hint="default"/>
      </w:rPr>
    </w:lvl>
    <w:lvl w:ilvl="3" w:tplc="CE064BD0">
      <w:start w:val="1"/>
      <w:numFmt w:val="bullet"/>
      <w:lvlText w:val=""/>
      <w:lvlJc w:val="left"/>
      <w:pPr>
        <w:ind w:left="2880" w:hanging="360"/>
      </w:pPr>
      <w:rPr>
        <w:rFonts w:ascii="Symbol" w:hAnsi="Symbol" w:hint="default"/>
      </w:rPr>
    </w:lvl>
    <w:lvl w:ilvl="4" w:tplc="D9D8D684">
      <w:start w:val="1"/>
      <w:numFmt w:val="bullet"/>
      <w:lvlText w:val="o"/>
      <w:lvlJc w:val="left"/>
      <w:pPr>
        <w:ind w:left="3600" w:hanging="360"/>
      </w:pPr>
      <w:rPr>
        <w:rFonts w:ascii="Courier New" w:hAnsi="Courier New" w:hint="default"/>
      </w:rPr>
    </w:lvl>
    <w:lvl w:ilvl="5" w:tplc="1A36D226">
      <w:start w:val="1"/>
      <w:numFmt w:val="bullet"/>
      <w:lvlText w:val=""/>
      <w:lvlJc w:val="left"/>
      <w:pPr>
        <w:ind w:left="4320" w:hanging="360"/>
      </w:pPr>
      <w:rPr>
        <w:rFonts w:ascii="Wingdings" w:hAnsi="Wingdings" w:hint="default"/>
      </w:rPr>
    </w:lvl>
    <w:lvl w:ilvl="6" w:tplc="B860F488">
      <w:start w:val="1"/>
      <w:numFmt w:val="bullet"/>
      <w:lvlText w:val=""/>
      <w:lvlJc w:val="left"/>
      <w:pPr>
        <w:ind w:left="5040" w:hanging="360"/>
      </w:pPr>
      <w:rPr>
        <w:rFonts w:ascii="Symbol" w:hAnsi="Symbol" w:hint="default"/>
      </w:rPr>
    </w:lvl>
    <w:lvl w:ilvl="7" w:tplc="975641FA">
      <w:start w:val="1"/>
      <w:numFmt w:val="bullet"/>
      <w:lvlText w:val="o"/>
      <w:lvlJc w:val="left"/>
      <w:pPr>
        <w:ind w:left="5760" w:hanging="360"/>
      </w:pPr>
      <w:rPr>
        <w:rFonts w:ascii="Courier New" w:hAnsi="Courier New" w:hint="default"/>
      </w:rPr>
    </w:lvl>
    <w:lvl w:ilvl="8" w:tplc="7B40DF22">
      <w:start w:val="1"/>
      <w:numFmt w:val="bullet"/>
      <w:lvlText w:val=""/>
      <w:lvlJc w:val="left"/>
      <w:pPr>
        <w:ind w:left="6480" w:hanging="360"/>
      </w:pPr>
      <w:rPr>
        <w:rFonts w:ascii="Wingdings" w:hAnsi="Wingdings" w:hint="default"/>
      </w:rPr>
    </w:lvl>
  </w:abstractNum>
  <w:abstractNum w:abstractNumId="38" w15:restartNumberingAfterBreak="0">
    <w:nsid w:val="7F941D6D"/>
    <w:multiLevelType w:val="hybridMultilevel"/>
    <w:tmpl w:val="BC243C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23410407">
    <w:abstractNumId w:val="37"/>
  </w:num>
  <w:num w:numId="2" w16cid:durableId="2126121593">
    <w:abstractNumId w:val="34"/>
  </w:num>
  <w:num w:numId="3" w16cid:durableId="332151634">
    <w:abstractNumId w:val="10"/>
  </w:num>
  <w:num w:numId="4" w16cid:durableId="1771851017">
    <w:abstractNumId w:val="4"/>
  </w:num>
  <w:num w:numId="5" w16cid:durableId="1553422507">
    <w:abstractNumId w:val="33"/>
  </w:num>
  <w:num w:numId="6" w16cid:durableId="401878109">
    <w:abstractNumId w:val="2"/>
  </w:num>
  <w:num w:numId="7" w16cid:durableId="1343512575">
    <w:abstractNumId w:val="1"/>
  </w:num>
  <w:num w:numId="8" w16cid:durableId="2111504906">
    <w:abstractNumId w:val="30"/>
  </w:num>
  <w:num w:numId="9" w16cid:durableId="1376849901">
    <w:abstractNumId w:val="21"/>
  </w:num>
  <w:num w:numId="10" w16cid:durableId="531459743">
    <w:abstractNumId w:val="17"/>
  </w:num>
  <w:num w:numId="11" w16cid:durableId="400906490">
    <w:abstractNumId w:val="35"/>
  </w:num>
  <w:num w:numId="12" w16cid:durableId="858196622">
    <w:abstractNumId w:val="12"/>
  </w:num>
  <w:num w:numId="13" w16cid:durableId="2100759098">
    <w:abstractNumId w:val="8"/>
  </w:num>
  <w:num w:numId="14" w16cid:durableId="793870171">
    <w:abstractNumId w:val="25"/>
  </w:num>
  <w:num w:numId="15" w16cid:durableId="560751208">
    <w:abstractNumId w:val="20"/>
  </w:num>
  <w:num w:numId="16" w16cid:durableId="1260679448">
    <w:abstractNumId w:val="22"/>
  </w:num>
  <w:num w:numId="17" w16cid:durableId="1994329642">
    <w:abstractNumId w:val="36"/>
  </w:num>
  <w:num w:numId="18" w16cid:durableId="1670213233">
    <w:abstractNumId w:val="32"/>
  </w:num>
  <w:num w:numId="19" w16cid:durableId="406344467">
    <w:abstractNumId w:val="28"/>
  </w:num>
  <w:num w:numId="20" w16cid:durableId="1366322646">
    <w:abstractNumId w:val="5"/>
  </w:num>
  <w:num w:numId="21" w16cid:durableId="106000823">
    <w:abstractNumId w:val="27"/>
  </w:num>
  <w:num w:numId="22" w16cid:durableId="927929002">
    <w:abstractNumId w:val="6"/>
  </w:num>
  <w:num w:numId="23" w16cid:durableId="479732270">
    <w:abstractNumId w:val="9"/>
  </w:num>
  <w:num w:numId="24" w16cid:durableId="2135250448">
    <w:abstractNumId w:val="13"/>
  </w:num>
  <w:num w:numId="25" w16cid:durableId="619841645">
    <w:abstractNumId w:val="11"/>
  </w:num>
  <w:num w:numId="26" w16cid:durableId="1654021805">
    <w:abstractNumId w:val="0"/>
  </w:num>
  <w:num w:numId="27" w16cid:durableId="20568250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7375003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4712141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7689500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470486344">
    <w:abstractNumId w:val="29"/>
  </w:num>
  <w:num w:numId="32" w16cid:durableId="1055589049">
    <w:abstractNumId w:val="24"/>
  </w:num>
  <w:num w:numId="33" w16cid:durableId="1957448295">
    <w:abstractNumId w:val="31"/>
  </w:num>
  <w:num w:numId="34" w16cid:durableId="262962938">
    <w:abstractNumId w:val="16"/>
  </w:num>
  <w:num w:numId="35" w16cid:durableId="313677709">
    <w:abstractNumId w:val="14"/>
  </w:num>
  <w:num w:numId="36" w16cid:durableId="476335075">
    <w:abstractNumId w:val="38"/>
  </w:num>
  <w:num w:numId="37" w16cid:durableId="2016492136">
    <w:abstractNumId w:val="7"/>
  </w:num>
  <w:num w:numId="38" w16cid:durableId="2116436604">
    <w:abstractNumId w:val="23"/>
  </w:num>
  <w:num w:numId="39" w16cid:durableId="25759779">
    <w:abstractNumId w:val="3"/>
  </w:num>
  <w:num w:numId="40" w16cid:durableId="2068260301">
    <w:abstractNumId w:val="26"/>
  </w:num>
  <w:num w:numId="41" w16cid:durableId="1711765527">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Denise Moran">
    <w15:presenceInfo w15:providerId="AD" w15:userId="S::demora@microsoft.com::a9f34b89-b7f2-48ef-a3ca-1c435bc655a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DE1043"/>
    <w:rsid w:val="00000156"/>
    <w:rsid w:val="00000806"/>
    <w:rsid w:val="00002E26"/>
    <w:rsid w:val="00002EBE"/>
    <w:rsid w:val="00003714"/>
    <w:rsid w:val="00004D4E"/>
    <w:rsid w:val="0000552A"/>
    <w:rsid w:val="00007959"/>
    <w:rsid w:val="00007E3F"/>
    <w:rsid w:val="00010068"/>
    <w:rsid w:val="00011B6F"/>
    <w:rsid w:val="000126EC"/>
    <w:rsid w:val="00012B85"/>
    <w:rsid w:val="000132CE"/>
    <w:rsid w:val="000143BF"/>
    <w:rsid w:val="00014A89"/>
    <w:rsid w:val="00015CCF"/>
    <w:rsid w:val="00016931"/>
    <w:rsid w:val="000201AA"/>
    <w:rsid w:val="00020228"/>
    <w:rsid w:val="000205A9"/>
    <w:rsid w:val="000217A4"/>
    <w:rsid w:val="000229AC"/>
    <w:rsid w:val="00025557"/>
    <w:rsid w:val="000255B1"/>
    <w:rsid w:val="00025B78"/>
    <w:rsid w:val="00025D8F"/>
    <w:rsid w:val="00026814"/>
    <w:rsid w:val="00027CC5"/>
    <w:rsid w:val="00027D14"/>
    <w:rsid w:val="00030721"/>
    <w:rsid w:val="00030AA9"/>
    <w:rsid w:val="000314FE"/>
    <w:rsid w:val="000319F9"/>
    <w:rsid w:val="00032177"/>
    <w:rsid w:val="00032625"/>
    <w:rsid w:val="000326C4"/>
    <w:rsid w:val="0003384D"/>
    <w:rsid w:val="00034128"/>
    <w:rsid w:val="00034A7B"/>
    <w:rsid w:val="00034E2F"/>
    <w:rsid w:val="00034F08"/>
    <w:rsid w:val="00035C5A"/>
    <w:rsid w:val="00036E0F"/>
    <w:rsid w:val="00037C6B"/>
    <w:rsid w:val="00037C88"/>
    <w:rsid w:val="00041594"/>
    <w:rsid w:val="0004253B"/>
    <w:rsid w:val="00044233"/>
    <w:rsid w:val="00044608"/>
    <w:rsid w:val="00046E4B"/>
    <w:rsid w:val="00047831"/>
    <w:rsid w:val="00047C97"/>
    <w:rsid w:val="000509CE"/>
    <w:rsid w:val="00051876"/>
    <w:rsid w:val="00051C0A"/>
    <w:rsid w:val="000520CD"/>
    <w:rsid w:val="000531FA"/>
    <w:rsid w:val="00054515"/>
    <w:rsid w:val="000547D8"/>
    <w:rsid w:val="000558BB"/>
    <w:rsid w:val="00056A64"/>
    <w:rsid w:val="00056B17"/>
    <w:rsid w:val="0005770D"/>
    <w:rsid w:val="00060560"/>
    <w:rsid w:val="0006242D"/>
    <w:rsid w:val="000630C0"/>
    <w:rsid w:val="0006443F"/>
    <w:rsid w:val="00064DC7"/>
    <w:rsid w:val="00066724"/>
    <w:rsid w:val="000671CB"/>
    <w:rsid w:val="000676DD"/>
    <w:rsid w:val="00067DAD"/>
    <w:rsid w:val="00067FD4"/>
    <w:rsid w:val="000700EB"/>
    <w:rsid w:val="0007017A"/>
    <w:rsid w:val="00070A94"/>
    <w:rsid w:val="00071C08"/>
    <w:rsid w:val="000731E8"/>
    <w:rsid w:val="00075435"/>
    <w:rsid w:val="00075B39"/>
    <w:rsid w:val="00075DCC"/>
    <w:rsid w:val="00077269"/>
    <w:rsid w:val="00077C36"/>
    <w:rsid w:val="00077F9D"/>
    <w:rsid w:val="00080224"/>
    <w:rsid w:val="000809B2"/>
    <w:rsid w:val="00080B36"/>
    <w:rsid w:val="00080E71"/>
    <w:rsid w:val="00080EEE"/>
    <w:rsid w:val="0008126D"/>
    <w:rsid w:val="00082E7B"/>
    <w:rsid w:val="00083428"/>
    <w:rsid w:val="0008451E"/>
    <w:rsid w:val="00086625"/>
    <w:rsid w:val="00086ADB"/>
    <w:rsid w:val="00086D8B"/>
    <w:rsid w:val="0008E727"/>
    <w:rsid w:val="00090622"/>
    <w:rsid w:val="00090FCC"/>
    <w:rsid w:val="00091730"/>
    <w:rsid w:val="0009295B"/>
    <w:rsid w:val="00092E4E"/>
    <w:rsid w:val="00092E70"/>
    <w:rsid w:val="000934D7"/>
    <w:rsid w:val="00093713"/>
    <w:rsid w:val="000971C3"/>
    <w:rsid w:val="000A0D90"/>
    <w:rsid w:val="000A169F"/>
    <w:rsid w:val="000A17C7"/>
    <w:rsid w:val="000A1A2E"/>
    <w:rsid w:val="000A1D0E"/>
    <w:rsid w:val="000A2B4F"/>
    <w:rsid w:val="000A3353"/>
    <w:rsid w:val="000A340F"/>
    <w:rsid w:val="000A3584"/>
    <w:rsid w:val="000A40F2"/>
    <w:rsid w:val="000A4D85"/>
    <w:rsid w:val="000A4F24"/>
    <w:rsid w:val="000A4F65"/>
    <w:rsid w:val="000A5C21"/>
    <w:rsid w:val="000A7102"/>
    <w:rsid w:val="000AFA2A"/>
    <w:rsid w:val="000B122E"/>
    <w:rsid w:val="000B15B1"/>
    <w:rsid w:val="000B1883"/>
    <w:rsid w:val="000B1C72"/>
    <w:rsid w:val="000B2268"/>
    <w:rsid w:val="000B2F90"/>
    <w:rsid w:val="000B30F1"/>
    <w:rsid w:val="000B34B6"/>
    <w:rsid w:val="000B3B7E"/>
    <w:rsid w:val="000B5BB1"/>
    <w:rsid w:val="000C1552"/>
    <w:rsid w:val="000C21BF"/>
    <w:rsid w:val="000C295B"/>
    <w:rsid w:val="000C2A9D"/>
    <w:rsid w:val="000C2ED6"/>
    <w:rsid w:val="000C3781"/>
    <w:rsid w:val="000C55B5"/>
    <w:rsid w:val="000C6F4E"/>
    <w:rsid w:val="000C75FA"/>
    <w:rsid w:val="000C7986"/>
    <w:rsid w:val="000C7BE6"/>
    <w:rsid w:val="000D0470"/>
    <w:rsid w:val="000D33AA"/>
    <w:rsid w:val="000D3AB6"/>
    <w:rsid w:val="000D49FA"/>
    <w:rsid w:val="000D4BE9"/>
    <w:rsid w:val="000D63F7"/>
    <w:rsid w:val="000D69FC"/>
    <w:rsid w:val="000D7C62"/>
    <w:rsid w:val="000D7CB0"/>
    <w:rsid w:val="000E0518"/>
    <w:rsid w:val="000E0674"/>
    <w:rsid w:val="000E163A"/>
    <w:rsid w:val="000E247B"/>
    <w:rsid w:val="000E24BD"/>
    <w:rsid w:val="000E2ACA"/>
    <w:rsid w:val="000E36E6"/>
    <w:rsid w:val="000E4434"/>
    <w:rsid w:val="000E49C6"/>
    <w:rsid w:val="000E5241"/>
    <w:rsid w:val="000E552D"/>
    <w:rsid w:val="000E60F9"/>
    <w:rsid w:val="000E63A8"/>
    <w:rsid w:val="000E7960"/>
    <w:rsid w:val="000E7EC3"/>
    <w:rsid w:val="000F0400"/>
    <w:rsid w:val="000F18E8"/>
    <w:rsid w:val="000F50DC"/>
    <w:rsid w:val="000F53A5"/>
    <w:rsid w:val="000F6409"/>
    <w:rsid w:val="000F66EF"/>
    <w:rsid w:val="000F78FB"/>
    <w:rsid w:val="000F7F11"/>
    <w:rsid w:val="00100572"/>
    <w:rsid w:val="001016E3"/>
    <w:rsid w:val="00101EDA"/>
    <w:rsid w:val="001023A9"/>
    <w:rsid w:val="00106359"/>
    <w:rsid w:val="00106387"/>
    <w:rsid w:val="00106E4F"/>
    <w:rsid w:val="001106D7"/>
    <w:rsid w:val="00110C6B"/>
    <w:rsid w:val="001112F0"/>
    <w:rsid w:val="0011556C"/>
    <w:rsid w:val="0011576C"/>
    <w:rsid w:val="0011583B"/>
    <w:rsid w:val="00116C69"/>
    <w:rsid w:val="00119708"/>
    <w:rsid w:val="0011A783"/>
    <w:rsid w:val="0012037F"/>
    <w:rsid w:val="00120CD6"/>
    <w:rsid w:val="001213BA"/>
    <w:rsid w:val="00122158"/>
    <w:rsid w:val="001223FB"/>
    <w:rsid w:val="00122A06"/>
    <w:rsid w:val="00122BC4"/>
    <w:rsid w:val="00122F8E"/>
    <w:rsid w:val="00124044"/>
    <w:rsid w:val="00124DAF"/>
    <w:rsid w:val="00125135"/>
    <w:rsid w:val="0012523A"/>
    <w:rsid w:val="001260C8"/>
    <w:rsid w:val="001276FD"/>
    <w:rsid w:val="00127F41"/>
    <w:rsid w:val="00130141"/>
    <w:rsid w:val="001315FF"/>
    <w:rsid w:val="001317CD"/>
    <w:rsid w:val="001347BA"/>
    <w:rsid w:val="00134DA5"/>
    <w:rsid w:val="001356C3"/>
    <w:rsid w:val="00136993"/>
    <w:rsid w:val="00137302"/>
    <w:rsid w:val="001404A3"/>
    <w:rsid w:val="00144794"/>
    <w:rsid w:val="001450BF"/>
    <w:rsid w:val="001455D8"/>
    <w:rsid w:val="00145667"/>
    <w:rsid w:val="00145D17"/>
    <w:rsid w:val="001473B2"/>
    <w:rsid w:val="0014C8B4"/>
    <w:rsid w:val="00150013"/>
    <w:rsid w:val="00151B85"/>
    <w:rsid w:val="00152223"/>
    <w:rsid w:val="001526D2"/>
    <w:rsid w:val="001539A2"/>
    <w:rsid w:val="001544D3"/>
    <w:rsid w:val="00154CD7"/>
    <w:rsid w:val="00155A25"/>
    <w:rsid w:val="001566C2"/>
    <w:rsid w:val="00157D63"/>
    <w:rsid w:val="00157F3A"/>
    <w:rsid w:val="001600F4"/>
    <w:rsid w:val="001601C1"/>
    <w:rsid w:val="00161FA0"/>
    <w:rsid w:val="00162FE6"/>
    <w:rsid w:val="001636EB"/>
    <w:rsid w:val="001642B0"/>
    <w:rsid w:val="00164C1F"/>
    <w:rsid w:val="00164DDC"/>
    <w:rsid w:val="00165A55"/>
    <w:rsid w:val="00167501"/>
    <w:rsid w:val="00167A5B"/>
    <w:rsid w:val="00170807"/>
    <w:rsid w:val="00170911"/>
    <w:rsid w:val="00171D68"/>
    <w:rsid w:val="00172970"/>
    <w:rsid w:val="00174D57"/>
    <w:rsid w:val="00175B4F"/>
    <w:rsid w:val="00175C23"/>
    <w:rsid w:val="00176433"/>
    <w:rsid w:val="00176890"/>
    <w:rsid w:val="001777E9"/>
    <w:rsid w:val="00180D2D"/>
    <w:rsid w:val="001821F4"/>
    <w:rsid w:val="00183306"/>
    <w:rsid w:val="0018380E"/>
    <w:rsid w:val="00183ABD"/>
    <w:rsid w:val="00184694"/>
    <w:rsid w:val="001853A0"/>
    <w:rsid w:val="001854B9"/>
    <w:rsid w:val="00185D4C"/>
    <w:rsid w:val="00186219"/>
    <w:rsid w:val="00186745"/>
    <w:rsid w:val="0018793B"/>
    <w:rsid w:val="00191C84"/>
    <w:rsid w:val="00192DFF"/>
    <w:rsid w:val="00193072"/>
    <w:rsid w:val="0019309C"/>
    <w:rsid w:val="001931A2"/>
    <w:rsid w:val="001935CE"/>
    <w:rsid w:val="00194482"/>
    <w:rsid w:val="0019463E"/>
    <w:rsid w:val="00195BF7"/>
    <w:rsid w:val="00195C66"/>
    <w:rsid w:val="001963AB"/>
    <w:rsid w:val="00197EAB"/>
    <w:rsid w:val="001A0975"/>
    <w:rsid w:val="001A0C68"/>
    <w:rsid w:val="001A1FCE"/>
    <w:rsid w:val="001A221A"/>
    <w:rsid w:val="001A2291"/>
    <w:rsid w:val="001A3A0F"/>
    <w:rsid w:val="001A3BB8"/>
    <w:rsid w:val="001A5D41"/>
    <w:rsid w:val="001A634B"/>
    <w:rsid w:val="001A6B85"/>
    <w:rsid w:val="001A6CFF"/>
    <w:rsid w:val="001A7AF9"/>
    <w:rsid w:val="001A7B1D"/>
    <w:rsid w:val="001AE4C8"/>
    <w:rsid w:val="001B1FAE"/>
    <w:rsid w:val="001B2B4A"/>
    <w:rsid w:val="001B38C1"/>
    <w:rsid w:val="001B5E91"/>
    <w:rsid w:val="001B611A"/>
    <w:rsid w:val="001B7BA2"/>
    <w:rsid w:val="001C021A"/>
    <w:rsid w:val="001C0348"/>
    <w:rsid w:val="001C0A6F"/>
    <w:rsid w:val="001C159E"/>
    <w:rsid w:val="001C3951"/>
    <w:rsid w:val="001C5141"/>
    <w:rsid w:val="001C6A49"/>
    <w:rsid w:val="001C6C8C"/>
    <w:rsid w:val="001C7506"/>
    <w:rsid w:val="001C7F52"/>
    <w:rsid w:val="001D125A"/>
    <w:rsid w:val="001D189C"/>
    <w:rsid w:val="001D4ABC"/>
    <w:rsid w:val="001D5E26"/>
    <w:rsid w:val="001D67F4"/>
    <w:rsid w:val="001D7B39"/>
    <w:rsid w:val="001E32C8"/>
    <w:rsid w:val="001E655F"/>
    <w:rsid w:val="001E6708"/>
    <w:rsid w:val="001F1315"/>
    <w:rsid w:val="001F1B9F"/>
    <w:rsid w:val="001F2756"/>
    <w:rsid w:val="001F32E8"/>
    <w:rsid w:val="001F5B63"/>
    <w:rsid w:val="001F69A0"/>
    <w:rsid w:val="00200AC4"/>
    <w:rsid w:val="00200DAA"/>
    <w:rsid w:val="00202DE3"/>
    <w:rsid w:val="00202E80"/>
    <w:rsid w:val="00203178"/>
    <w:rsid w:val="002039E7"/>
    <w:rsid w:val="00204431"/>
    <w:rsid w:val="00205299"/>
    <w:rsid w:val="002054E5"/>
    <w:rsid w:val="00205CF9"/>
    <w:rsid w:val="00210B64"/>
    <w:rsid w:val="00211570"/>
    <w:rsid w:val="002135D0"/>
    <w:rsid w:val="00213A88"/>
    <w:rsid w:val="002145F6"/>
    <w:rsid w:val="00214F76"/>
    <w:rsid w:val="0021553C"/>
    <w:rsid w:val="00215FC9"/>
    <w:rsid w:val="002179F0"/>
    <w:rsid w:val="00217B3C"/>
    <w:rsid w:val="00217D9F"/>
    <w:rsid w:val="00220927"/>
    <w:rsid w:val="002223F5"/>
    <w:rsid w:val="00222ADE"/>
    <w:rsid w:val="00223B5D"/>
    <w:rsid w:val="0022466D"/>
    <w:rsid w:val="00225814"/>
    <w:rsid w:val="002259E5"/>
    <w:rsid w:val="0022B0F7"/>
    <w:rsid w:val="00230253"/>
    <w:rsid w:val="002309EA"/>
    <w:rsid w:val="00230F17"/>
    <w:rsid w:val="002311FB"/>
    <w:rsid w:val="00231572"/>
    <w:rsid w:val="00231734"/>
    <w:rsid w:val="002320DF"/>
    <w:rsid w:val="00232922"/>
    <w:rsid w:val="00233B55"/>
    <w:rsid w:val="0023490A"/>
    <w:rsid w:val="00234D79"/>
    <w:rsid w:val="0023535F"/>
    <w:rsid w:val="002354ED"/>
    <w:rsid w:val="00235A14"/>
    <w:rsid w:val="00236924"/>
    <w:rsid w:val="00236B0D"/>
    <w:rsid w:val="00237CE6"/>
    <w:rsid w:val="00241307"/>
    <w:rsid w:val="002418F1"/>
    <w:rsid w:val="00241B21"/>
    <w:rsid w:val="00242DCA"/>
    <w:rsid w:val="00242F8B"/>
    <w:rsid w:val="0024300A"/>
    <w:rsid w:val="002436F4"/>
    <w:rsid w:val="00243E06"/>
    <w:rsid w:val="00243FFF"/>
    <w:rsid w:val="002447D6"/>
    <w:rsid w:val="00245798"/>
    <w:rsid w:val="002461B3"/>
    <w:rsid w:val="0024632B"/>
    <w:rsid w:val="00246830"/>
    <w:rsid w:val="0024690F"/>
    <w:rsid w:val="0024700F"/>
    <w:rsid w:val="00247D84"/>
    <w:rsid w:val="00250F27"/>
    <w:rsid w:val="002523B4"/>
    <w:rsid w:val="002550DB"/>
    <w:rsid w:val="00255CAB"/>
    <w:rsid w:val="00256A4E"/>
    <w:rsid w:val="00257055"/>
    <w:rsid w:val="002570A0"/>
    <w:rsid w:val="0026089E"/>
    <w:rsid w:val="00260991"/>
    <w:rsid w:val="00260C57"/>
    <w:rsid w:val="00261641"/>
    <w:rsid w:val="002617AB"/>
    <w:rsid w:val="00262F0D"/>
    <w:rsid w:val="002652BA"/>
    <w:rsid w:val="002658FD"/>
    <w:rsid w:val="00265E04"/>
    <w:rsid w:val="00266141"/>
    <w:rsid w:val="00266B1F"/>
    <w:rsid w:val="002677E2"/>
    <w:rsid w:val="00274ABB"/>
    <w:rsid w:val="00275060"/>
    <w:rsid w:val="00275215"/>
    <w:rsid w:val="002752F2"/>
    <w:rsid w:val="0027555B"/>
    <w:rsid w:val="002814DA"/>
    <w:rsid w:val="00282E37"/>
    <w:rsid w:val="00283031"/>
    <w:rsid w:val="00284AB0"/>
    <w:rsid w:val="0029101C"/>
    <w:rsid w:val="00291053"/>
    <w:rsid w:val="00291330"/>
    <w:rsid w:val="00291AC4"/>
    <w:rsid w:val="00292A13"/>
    <w:rsid w:val="0029454F"/>
    <w:rsid w:val="002956A6"/>
    <w:rsid w:val="00295AEC"/>
    <w:rsid w:val="0029737A"/>
    <w:rsid w:val="00297598"/>
    <w:rsid w:val="0029778C"/>
    <w:rsid w:val="00297C2D"/>
    <w:rsid w:val="00297D06"/>
    <w:rsid w:val="002A00D2"/>
    <w:rsid w:val="002A0479"/>
    <w:rsid w:val="002A0B54"/>
    <w:rsid w:val="002A4891"/>
    <w:rsid w:val="002A48CF"/>
    <w:rsid w:val="002A6DBF"/>
    <w:rsid w:val="002A722B"/>
    <w:rsid w:val="002A7A6C"/>
    <w:rsid w:val="002B047D"/>
    <w:rsid w:val="002B1205"/>
    <w:rsid w:val="002B1B4C"/>
    <w:rsid w:val="002B22E7"/>
    <w:rsid w:val="002B22EC"/>
    <w:rsid w:val="002B3291"/>
    <w:rsid w:val="002B3537"/>
    <w:rsid w:val="002B3D12"/>
    <w:rsid w:val="002B3DC0"/>
    <w:rsid w:val="002B4F42"/>
    <w:rsid w:val="002B55B2"/>
    <w:rsid w:val="002B6438"/>
    <w:rsid w:val="002B7074"/>
    <w:rsid w:val="002C0651"/>
    <w:rsid w:val="002C1F97"/>
    <w:rsid w:val="002C27E8"/>
    <w:rsid w:val="002C349C"/>
    <w:rsid w:val="002C428A"/>
    <w:rsid w:val="002C4D49"/>
    <w:rsid w:val="002C5963"/>
    <w:rsid w:val="002C59D6"/>
    <w:rsid w:val="002C5D17"/>
    <w:rsid w:val="002C622B"/>
    <w:rsid w:val="002C6E6F"/>
    <w:rsid w:val="002C6FF4"/>
    <w:rsid w:val="002C7F6B"/>
    <w:rsid w:val="002D0350"/>
    <w:rsid w:val="002D424A"/>
    <w:rsid w:val="002D5481"/>
    <w:rsid w:val="002D5E84"/>
    <w:rsid w:val="002D6854"/>
    <w:rsid w:val="002D6BF1"/>
    <w:rsid w:val="002D7CBC"/>
    <w:rsid w:val="002E169F"/>
    <w:rsid w:val="002E1B4A"/>
    <w:rsid w:val="002E385B"/>
    <w:rsid w:val="002E47EF"/>
    <w:rsid w:val="002E5985"/>
    <w:rsid w:val="002E5B07"/>
    <w:rsid w:val="002E5D48"/>
    <w:rsid w:val="002E5E3C"/>
    <w:rsid w:val="002E608C"/>
    <w:rsid w:val="002F0411"/>
    <w:rsid w:val="002F07FE"/>
    <w:rsid w:val="002F0FF2"/>
    <w:rsid w:val="002F21B9"/>
    <w:rsid w:val="002F3924"/>
    <w:rsid w:val="002F3C29"/>
    <w:rsid w:val="002F5B56"/>
    <w:rsid w:val="002F7321"/>
    <w:rsid w:val="002F75B4"/>
    <w:rsid w:val="002F7B96"/>
    <w:rsid w:val="0030113B"/>
    <w:rsid w:val="00302827"/>
    <w:rsid w:val="003030C0"/>
    <w:rsid w:val="003031DD"/>
    <w:rsid w:val="0030346B"/>
    <w:rsid w:val="00304B6C"/>
    <w:rsid w:val="00304BD5"/>
    <w:rsid w:val="003068BE"/>
    <w:rsid w:val="00307DAE"/>
    <w:rsid w:val="00307FA5"/>
    <w:rsid w:val="003107D6"/>
    <w:rsid w:val="003111C6"/>
    <w:rsid w:val="00312746"/>
    <w:rsid w:val="00313870"/>
    <w:rsid w:val="003141F8"/>
    <w:rsid w:val="00315536"/>
    <w:rsid w:val="00315603"/>
    <w:rsid w:val="00315C4E"/>
    <w:rsid w:val="00316585"/>
    <w:rsid w:val="00317037"/>
    <w:rsid w:val="00317318"/>
    <w:rsid w:val="0031763D"/>
    <w:rsid w:val="00317DFD"/>
    <w:rsid w:val="00317EED"/>
    <w:rsid w:val="00318DC6"/>
    <w:rsid w:val="00320BED"/>
    <w:rsid w:val="00320D38"/>
    <w:rsid w:val="00321400"/>
    <w:rsid w:val="00321A50"/>
    <w:rsid w:val="00321CF0"/>
    <w:rsid w:val="00323BE3"/>
    <w:rsid w:val="00324073"/>
    <w:rsid w:val="00324E1A"/>
    <w:rsid w:val="003252D7"/>
    <w:rsid w:val="00326956"/>
    <w:rsid w:val="003269F7"/>
    <w:rsid w:val="00327C6B"/>
    <w:rsid w:val="00327F82"/>
    <w:rsid w:val="0032A193"/>
    <w:rsid w:val="00332B1D"/>
    <w:rsid w:val="00332D81"/>
    <w:rsid w:val="00333462"/>
    <w:rsid w:val="00333BA4"/>
    <w:rsid w:val="0033553B"/>
    <w:rsid w:val="00336317"/>
    <w:rsid w:val="00339289"/>
    <w:rsid w:val="00340E91"/>
    <w:rsid w:val="00342876"/>
    <w:rsid w:val="00342F2B"/>
    <w:rsid w:val="003438DD"/>
    <w:rsid w:val="003448C4"/>
    <w:rsid w:val="00344D62"/>
    <w:rsid w:val="00345086"/>
    <w:rsid w:val="00345368"/>
    <w:rsid w:val="003453F0"/>
    <w:rsid w:val="00345F95"/>
    <w:rsid w:val="003462EF"/>
    <w:rsid w:val="00347443"/>
    <w:rsid w:val="00347582"/>
    <w:rsid w:val="00347FEA"/>
    <w:rsid w:val="00350BE2"/>
    <w:rsid w:val="00351017"/>
    <w:rsid w:val="00351493"/>
    <w:rsid w:val="0035179B"/>
    <w:rsid w:val="0035331E"/>
    <w:rsid w:val="00353407"/>
    <w:rsid w:val="003535DA"/>
    <w:rsid w:val="00353E41"/>
    <w:rsid w:val="00354085"/>
    <w:rsid w:val="003540DF"/>
    <w:rsid w:val="003544F1"/>
    <w:rsid w:val="00356214"/>
    <w:rsid w:val="00356239"/>
    <w:rsid w:val="00356350"/>
    <w:rsid w:val="00360867"/>
    <w:rsid w:val="00360C69"/>
    <w:rsid w:val="003621D2"/>
    <w:rsid w:val="00363FD1"/>
    <w:rsid w:val="00364D16"/>
    <w:rsid w:val="00365003"/>
    <w:rsid w:val="0036609D"/>
    <w:rsid w:val="0036646E"/>
    <w:rsid w:val="00366B85"/>
    <w:rsid w:val="003706B6"/>
    <w:rsid w:val="00371FBE"/>
    <w:rsid w:val="00373B19"/>
    <w:rsid w:val="003745C5"/>
    <w:rsid w:val="00374FBA"/>
    <w:rsid w:val="0037501E"/>
    <w:rsid w:val="0037549D"/>
    <w:rsid w:val="003766B8"/>
    <w:rsid w:val="00376CC7"/>
    <w:rsid w:val="0037780E"/>
    <w:rsid w:val="00377F26"/>
    <w:rsid w:val="003866B1"/>
    <w:rsid w:val="00386A91"/>
    <w:rsid w:val="00386AA2"/>
    <w:rsid w:val="00386DC4"/>
    <w:rsid w:val="0038720E"/>
    <w:rsid w:val="00387609"/>
    <w:rsid w:val="00390E89"/>
    <w:rsid w:val="00391038"/>
    <w:rsid w:val="003924FF"/>
    <w:rsid w:val="00392D77"/>
    <w:rsid w:val="00392E3E"/>
    <w:rsid w:val="0039456E"/>
    <w:rsid w:val="00394899"/>
    <w:rsid w:val="003948E5"/>
    <w:rsid w:val="003949D3"/>
    <w:rsid w:val="0039746F"/>
    <w:rsid w:val="0039797B"/>
    <w:rsid w:val="003A004B"/>
    <w:rsid w:val="003A00C3"/>
    <w:rsid w:val="003A07B2"/>
    <w:rsid w:val="003A1F64"/>
    <w:rsid w:val="003A4171"/>
    <w:rsid w:val="003A5065"/>
    <w:rsid w:val="003A5FFA"/>
    <w:rsid w:val="003A63B7"/>
    <w:rsid w:val="003A6521"/>
    <w:rsid w:val="003A6AC5"/>
    <w:rsid w:val="003A72D5"/>
    <w:rsid w:val="003A7AC9"/>
    <w:rsid w:val="003B1222"/>
    <w:rsid w:val="003B3020"/>
    <w:rsid w:val="003B36CF"/>
    <w:rsid w:val="003B386D"/>
    <w:rsid w:val="003B3F69"/>
    <w:rsid w:val="003B4255"/>
    <w:rsid w:val="003B5816"/>
    <w:rsid w:val="003B68B2"/>
    <w:rsid w:val="003B6C99"/>
    <w:rsid w:val="003B6DF6"/>
    <w:rsid w:val="003C00A8"/>
    <w:rsid w:val="003C1BCA"/>
    <w:rsid w:val="003C37E9"/>
    <w:rsid w:val="003C47E6"/>
    <w:rsid w:val="003C5934"/>
    <w:rsid w:val="003C7E1F"/>
    <w:rsid w:val="003D015C"/>
    <w:rsid w:val="003D120B"/>
    <w:rsid w:val="003D1A08"/>
    <w:rsid w:val="003D1DD0"/>
    <w:rsid w:val="003D3F29"/>
    <w:rsid w:val="003D486D"/>
    <w:rsid w:val="003D5875"/>
    <w:rsid w:val="003D5C97"/>
    <w:rsid w:val="003D6389"/>
    <w:rsid w:val="003E04DB"/>
    <w:rsid w:val="003E1D54"/>
    <w:rsid w:val="003E3726"/>
    <w:rsid w:val="003E3AC6"/>
    <w:rsid w:val="003E439F"/>
    <w:rsid w:val="003E5E57"/>
    <w:rsid w:val="003E6086"/>
    <w:rsid w:val="003E6C87"/>
    <w:rsid w:val="003E6F36"/>
    <w:rsid w:val="003EA7E0"/>
    <w:rsid w:val="003F0CF1"/>
    <w:rsid w:val="003F17DC"/>
    <w:rsid w:val="003F18AC"/>
    <w:rsid w:val="003F18C7"/>
    <w:rsid w:val="003F3BC2"/>
    <w:rsid w:val="003F5B2A"/>
    <w:rsid w:val="003F64BD"/>
    <w:rsid w:val="003F7E7B"/>
    <w:rsid w:val="00400239"/>
    <w:rsid w:val="004007CF"/>
    <w:rsid w:val="00402028"/>
    <w:rsid w:val="00402ABA"/>
    <w:rsid w:val="00403A28"/>
    <w:rsid w:val="00405B9E"/>
    <w:rsid w:val="00406B3E"/>
    <w:rsid w:val="0040758B"/>
    <w:rsid w:val="00413DE3"/>
    <w:rsid w:val="004140F2"/>
    <w:rsid w:val="00414C01"/>
    <w:rsid w:val="00416372"/>
    <w:rsid w:val="00416899"/>
    <w:rsid w:val="004175B4"/>
    <w:rsid w:val="00417708"/>
    <w:rsid w:val="0041DB6F"/>
    <w:rsid w:val="00420587"/>
    <w:rsid w:val="0042058C"/>
    <w:rsid w:val="00423962"/>
    <w:rsid w:val="00423DE5"/>
    <w:rsid w:val="004240BE"/>
    <w:rsid w:val="0042B826"/>
    <w:rsid w:val="00431F84"/>
    <w:rsid w:val="0043310E"/>
    <w:rsid w:val="0043324B"/>
    <w:rsid w:val="00433416"/>
    <w:rsid w:val="00433D1D"/>
    <w:rsid w:val="00434C7B"/>
    <w:rsid w:val="00436F8F"/>
    <w:rsid w:val="0044088B"/>
    <w:rsid w:val="00441126"/>
    <w:rsid w:val="0044148A"/>
    <w:rsid w:val="00441D89"/>
    <w:rsid w:val="00442BAB"/>
    <w:rsid w:val="00446763"/>
    <w:rsid w:val="00446E1B"/>
    <w:rsid w:val="00447412"/>
    <w:rsid w:val="00447B59"/>
    <w:rsid w:val="00447E52"/>
    <w:rsid w:val="004505E3"/>
    <w:rsid w:val="00450B6E"/>
    <w:rsid w:val="00450EE0"/>
    <w:rsid w:val="004527E0"/>
    <w:rsid w:val="00453D1F"/>
    <w:rsid w:val="00454B0C"/>
    <w:rsid w:val="00454EF1"/>
    <w:rsid w:val="00454F12"/>
    <w:rsid w:val="00455C6A"/>
    <w:rsid w:val="0045758A"/>
    <w:rsid w:val="004575FE"/>
    <w:rsid w:val="00460A40"/>
    <w:rsid w:val="00460B29"/>
    <w:rsid w:val="00462A9D"/>
    <w:rsid w:val="00464885"/>
    <w:rsid w:val="00464E10"/>
    <w:rsid w:val="00464F99"/>
    <w:rsid w:val="004654DB"/>
    <w:rsid w:val="0046553F"/>
    <w:rsid w:val="004670C6"/>
    <w:rsid w:val="0046B467"/>
    <w:rsid w:val="004713E7"/>
    <w:rsid w:val="00472A70"/>
    <w:rsid w:val="004735DB"/>
    <w:rsid w:val="0047443F"/>
    <w:rsid w:val="00474940"/>
    <w:rsid w:val="00474DFE"/>
    <w:rsid w:val="00475320"/>
    <w:rsid w:val="00476668"/>
    <w:rsid w:val="00477069"/>
    <w:rsid w:val="00479111"/>
    <w:rsid w:val="00481EE9"/>
    <w:rsid w:val="00482503"/>
    <w:rsid w:val="0048290E"/>
    <w:rsid w:val="00482DCA"/>
    <w:rsid w:val="004849BF"/>
    <w:rsid w:val="00484CFB"/>
    <w:rsid w:val="0048560E"/>
    <w:rsid w:val="00485743"/>
    <w:rsid w:val="00485798"/>
    <w:rsid w:val="00486035"/>
    <w:rsid w:val="004869BB"/>
    <w:rsid w:val="0049082C"/>
    <w:rsid w:val="0049090B"/>
    <w:rsid w:val="0049091D"/>
    <w:rsid w:val="00490F36"/>
    <w:rsid w:val="00491AA8"/>
    <w:rsid w:val="0049209B"/>
    <w:rsid w:val="00492860"/>
    <w:rsid w:val="004934B7"/>
    <w:rsid w:val="004939F2"/>
    <w:rsid w:val="00494E9C"/>
    <w:rsid w:val="004955EC"/>
    <w:rsid w:val="004965FD"/>
    <w:rsid w:val="00496B59"/>
    <w:rsid w:val="00497D2F"/>
    <w:rsid w:val="00497E3A"/>
    <w:rsid w:val="00497EA3"/>
    <w:rsid w:val="004A0D70"/>
    <w:rsid w:val="004A1903"/>
    <w:rsid w:val="004A1F8F"/>
    <w:rsid w:val="004A2BEC"/>
    <w:rsid w:val="004A2F59"/>
    <w:rsid w:val="004A32FD"/>
    <w:rsid w:val="004A3D30"/>
    <w:rsid w:val="004A434E"/>
    <w:rsid w:val="004A5695"/>
    <w:rsid w:val="004A5957"/>
    <w:rsid w:val="004A63A6"/>
    <w:rsid w:val="004A6FEC"/>
    <w:rsid w:val="004A7E6C"/>
    <w:rsid w:val="004B12D3"/>
    <w:rsid w:val="004B1D39"/>
    <w:rsid w:val="004B2F50"/>
    <w:rsid w:val="004B398A"/>
    <w:rsid w:val="004B495F"/>
    <w:rsid w:val="004B573E"/>
    <w:rsid w:val="004B57FF"/>
    <w:rsid w:val="004B5D2D"/>
    <w:rsid w:val="004B6639"/>
    <w:rsid w:val="004B75F6"/>
    <w:rsid w:val="004B7940"/>
    <w:rsid w:val="004B7F22"/>
    <w:rsid w:val="004C16B1"/>
    <w:rsid w:val="004C1954"/>
    <w:rsid w:val="004C24A8"/>
    <w:rsid w:val="004C2982"/>
    <w:rsid w:val="004C2E64"/>
    <w:rsid w:val="004C4197"/>
    <w:rsid w:val="004C54E7"/>
    <w:rsid w:val="004D03D4"/>
    <w:rsid w:val="004D05E0"/>
    <w:rsid w:val="004D213A"/>
    <w:rsid w:val="004D2BC1"/>
    <w:rsid w:val="004D3DD8"/>
    <w:rsid w:val="004D5874"/>
    <w:rsid w:val="004D5DBA"/>
    <w:rsid w:val="004D639B"/>
    <w:rsid w:val="004D6CA6"/>
    <w:rsid w:val="004D7FA9"/>
    <w:rsid w:val="004DBDC9"/>
    <w:rsid w:val="004E0527"/>
    <w:rsid w:val="004E315F"/>
    <w:rsid w:val="004E339F"/>
    <w:rsid w:val="004E3EED"/>
    <w:rsid w:val="004E3F65"/>
    <w:rsid w:val="004E4D7D"/>
    <w:rsid w:val="004E69EC"/>
    <w:rsid w:val="004E6ECE"/>
    <w:rsid w:val="004E70EF"/>
    <w:rsid w:val="004E760B"/>
    <w:rsid w:val="004E7CA0"/>
    <w:rsid w:val="004F097C"/>
    <w:rsid w:val="004F09EF"/>
    <w:rsid w:val="004F0FA7"/>
    <w:rsid w:val="004F12D5"/>
    <w:rsid w:val="004F2B4D"/>
    <w:rsid w:val="004F3881"/>
    <w:rsid w:val="004F3A8A"/>
    <w:rsid w:val="004F50FF"/>
    <w:rsid w:val="004F5E58"/>
    <w:rsid w:val="004F6B61"/>
    <w:rsid w:val="005002E6"/>
    <w:rsid w:val="00500991"/>
    <w:rsid w:val="00504388"/>
    <w:rsid w:val="0050468F"/>
    <w:rsid w:val="005047F3"/>
    <w:rsid w:val="00504A4A"/>
    <w:rsid w:val="00504BBA"/>
    <w:rsid w:val="00505692"/>
    <w:rsid w:val="00505CA4"/>
    <w:rsid w:val="00505D1A"/>
    <w:rsid w:val="005100DA"/>
    <w:rsid w:val="0051122F"/>
    <w:rsid w:val="00511E70"/>
    <w:rsid w:val="005126FD"/>
    <w:rsid w:val="0051286A"/>
    <w:rsid w:val="00512C75"/>
    <w:rsid w:val="0051301B"/>
    <w:rsid w:val="005132DA"/>
    <w:rsid w:val="00513436"/>
    <w:rsid w:val="0051365A"/>
    <w:rsid w:val="00513710"/>
    <w:rsid w:val="005146EC"/>
    <w:rsid w:val="00515460"/>
    <w:rsid w:val="00515E9B"/>
    <w:rsid w:val="0051654E"/>
    <w:rsid w:val="00517BB8"/>
    <w:rsid w:val="005201FB"/>
    <w:rsid w:val="005206B7"/>
    <w:rsid w:val="00521642"/>
    <w:rsid w:val="005247C4"/>
    <w:rsid w:val="00524DF8"/>
    <w:rsid w:val="00524FFE"/>
    <w:rsid w:val="00525160"/>
    <w:rsid w:val="0052679A"/>
    <w:rsid w:val="00527519"/>
    <w:rsid w:val="00531B75"/>
    <w:rsid w:val="0053244D"/>
    <w:rsid w:val="005326C1"/>
    <w:rsid w:val="00534C49"/>
    <w:rsid w:val="0053672B"/>
    <w:rsid w:val="00536B6D"/>
    <w:rsid w:val="00536EB1"/>
    <w:rsid w:val="005375CD"/>
    <w:rsid w:val="005444CB"/>
    <w:rsid w:val="005448D1"/>
    <w:rsid w:val="00544AF0"/>
    <w:rsid w:val="00544BA5"/>
    <w:rsid w:val="00545410"/>
    <w:rsid w:val="005456E1"/>
    <w:rsid w:val="00545A11"/>
    <w:rsid w:val="00546647"/>
    <w:rsid w:val="005479BD"/>
    <w:rsid w:val="00547F40"/>
    <w:rsid w:val="00550318"/>
    <w:rsid w:val="00550E1F"/>
    <w:rsid w:val="0055287E"/>
    <w:rsid w:val="00553242"/>
    <w:rsid w:val="00554A55"/>
    <w:rsid w:val="00555D3F"/>
    <w:rsid w:val="00556870"/>
    <w:rsid w:val="00557910"/>
    <w:rsid w:val="0056100F"/>
    <w:rsid w:val="005610D2"/>
    <w:rsid w:val="00561D2C"/>
    <w:rsid w:val="00564AEA"/>
    <w:rsid w:val="00564AEC"/>
    <w:rsid w:val="00565CEC"/>
    <w:rsid w:val="00565F5C"/>
    <w:rsid w:val="00565F61"/>
    <w:rsid w:val="00566A51"/>
    <w:rsid w:val="00567024"/>
    <w:rsid w:val="0056799D"/>
    <w:rsid w:val="00567CD1"/>
    <w:rsid w:val="00571FF7"/>
    <w:rsid w:val="00572B30"/>
    <w:rsid w:val="005734E4"/>
    <w:rsid w:val="00573611"/>
    <w:rsid w:val="005739A8"/>
    <w:rsid w:val="00573BA1"/>
    <w:rsid w:val="00573BC2"/>
    <w:rsid w:val="00574FCE"/>
    <w:rsid w:val="005759E7"/>
    <w:rsid w:val="005759F6"/>
    <w:rsid w:val="00575B3B"/>
    <w:rsid w:val="005767FE"/>
    <w:rsid w:val="00577692"/>
    <w:rsid w:val="005795F5"/>
    <w:rsid w:val="0057A6BA"/>
    <w:rsid w:val="005805C1"/>
    <w:rsid w:val="00580823"/>
    <w:rsid w:val="00581B38"/>
    <w:rsid w:val="00581EF5"/>
    <w:rsid w:val="0058249D"/>
    <w:rsid w:val="005836BE"/>
    <w:rsid w:val="00587421"/>
    <w:rsid w:val="0058787A"/>
    <w:rsid w:val="00587BBB"/>
    <w:rsid w:val="0058C1B5"/>
    <w:rsid w:val="0058F99E"/>
    <w:rsid w:val="00594C90"/>
    <w:rsid w:val="00594F81"/>
    <w:rsid w:val="0059641E"/>
    <w:rsid w:val="00596927"/>
    <w:rsid w:val="005974F3"/>
    <w:rsid w:val="0059930D"/>
    <w:rsid w:val="005A0C56"/>
    <w:rsid w:val="005A1A95"/>
    <w:rsid w:val="005A1FE7"/>
    <w:rsid w:val="005A2A80"/>
    <w:rsid w:val="005A30AD"/>
    <w:rsid w:val="005A31CF"/>
    <w:rsid w:val="005A4F5E"/>
    <w:rsid w:val="005A517F"/>
    <w:rsid w:val="005A5AC1"/>
    <w:rsid w:val="005A624D"/>
    <w:rsid w:val="005A6A6A"/>
    <w:rsid w:val="005AD4CA"/>
    <w:rsid w:val="005B1AF2"/>
    <w:rsid w:val="005B2B86"/>
    <w:rsid w:val="005B2C4C"/>
    <w:rsid w:val="005B4E37"/>
    <w:rsid w:val="005B5869"/>
    <w:rsid w:val="005B7059"/>
    <w:rsid w:val="005B7419"/>
    <w:rsid w:val="005B7B34"/>
    <w:rsid w:val="005B7DA9"/>
    <w:rsid w:val="005B8BB7"/>
    <w:rsid w:val="005BEB3A"/>
    <w:rsid w:val="005C0747"/>
    <w:rsid w:val="005C08E9"/>
    <w:rsid w:val="005C245E"/>
    <w:rsid w:val="005C2702"/>
    <w:rsid w:val="005C2F26"/>
    <w:rsid w:val="005C3264"/>
    <w:rsid w:val="005C32B2"/>
    <w:rsid w:val="005C379A"/>
    <w:rsid w:val="005C3819"/>
    <w:rsid w:val="005C3849"/>
    <w:rsid w:val="005C5DA5"/>
    <w:rsid w:val="005C67DD"/>
    <w:rsid w:val="005C71BF"/>
    <w:rsid w:val="005C7371"/>
    <w:rsid w:val="005C7F32"/>
    <w:rsid w:val="005D0E24"/>
    <w:rsid w:val="005D181E"/>
    <w:rsid w:val="005D579F"/>
    <w:rsid w:val="005D6073"/>
    <w:rsid w:val="005D60BF"/>
    <w:rsid w:val="005D6DC8"/>
    <w:rsid w:val="005D7524"/>
    <w:rsid w:val="005D7E39"/>
    <w:rsid w:val="005D7F59"/>
    <w:rsid w:val="005D7FEA"/>
    <w:rsid w:val="005E2AF8"/>
    <w:rsid w:val="005E2E5C"/>
    <w:rsid w:val="005E312F"/>
    <w:rsid w:val="005E3F3B"/>
    <w:rsid w:val="005E4158"/>
    <w:rsid w:val="005E4174"/>
    <w:rsid w:val="005E537E"/>
    <w:rsid w:val="005E587F"/>
    <w:rsid w:val="005E5ADD"/>
    <w:rsid w:val="005E6429"/>
    <w:rsid w:val="005E6A78"/>
    <w:rsid w:val="005EBB4D"/>
    <w:rsid w:val="005EF178"/>
    <w:rsid w:val="005F0AA2"/>
    <w:rsid w:val="005F0CE1"/>
    <w:rsid w:val="005F0F30"/>
    <w:rsid w:val="005F126D"/>
    <w:rsid w:val="005F1EA5"/>
    <w:rsid w:val="005F31EE"/>
    <w:rsid w:val="005F66E7"/>
    <w:rsid w:val="006000EB"/>
    <w:rsid w:val="00602503"/>
    <w:rsid w:val="00602606"/>
    <w:rsid w:val="0060393E"/>
    <w:rsid w:val="00603A54"/>
    <w:rsid w:val="00603C1B"/>
    <w:rsid w:val="00603FEC"/>
    <w:rsid w:val="00604DE2"/>
    <w:rsid w:val="00604EED"/>
    <w:rsid w:val="00604F35"/>
    <w:rsid w:val="0060542B"/>
    <w:rsid w:val="00605F93"/>
    <w:rsid w:val="00605FC9"/>
    <w:rsid w:val="00606958"/>
    <w:rsid w:val="0060713D"/>
    <w:rsid w:val="0061142F"/>
    <w:rsid w:val="00611570"/>
    <w:rsid w:val="00611A29"/>
    <w:rsid w:val="006125AC"/>
    <w:rsid w:val="006126F9"/>
    <w:rsid w:val="00612A81"/>
    <w:rsid w:val="00613749"/>
    <w:rsid w:val="00613D77"/>
    <w:rsid w:val="006140C7"/>
    <w:rsid w:val="00614B58"/>
    <w:rsid w:val="00615423"/>
    <w:rsid w:val="006157C8"/>
    <w:rsid w:val="006159B6"/>
    <w:rsid w:val="006163AE"/>
    <w:rsid w:val="0061802D"/>
    <w:rsid w:val="0061C1A2"/>
    <w:rsid w:val="0061DBD3"/>
    <w:rsid w:val="0062130D"/>
    <w:rsid w:val="006236C8"/>
    <w:rsid w:val="0062408E"/>
    <w:rsid w:val="0062462C"/>
    <w:rsid w:val="006249B5"/>
    <w:rsid w:val="00624D35"/>
    <w:rsid w:val="006266FF"/>
    <w:rsid w:val="00627550"/>
    <w:rsid w:val="00630C78"/>
    <w:rsid w:val="00631F6F"/>
    <w:rsid w:val="00632BBD"/>
    <w:rsid w:val="00632BC8"/>
    <w:rsid w:val="00632C91"/>
    <w:rsid w:val="00634580"/>
    <w:rsid w:val="00637CD3"/>
    <w:rsid w:val="006439E9"/>
    <w:rsid w:val="0064423B"/>
    <w:rsid w:val="00646EC9"/>
    <w:rsid w:val="0064701F"/>
    <w:rsid w:val="00650685"/>
    <w:rsid w:val="00653B08"/>
    <w:rsid w:val="00653C66"/>
    <w:rsid w:val="006553DA"/>
    <w:rsid w:val="00655C4F"/>
    <w:rsid w:val="00655E5E"/>
    <w:rsid w:val="00656277"/>
    <w:rsid w:val="006563CD"/>
    <w:rsid w:val="00657C17"/>
    <w:rsid w:val="0065A5A3"/>
    <w:rsid w:val="00660248"/>
    <w:rsid w:val="00661085"/>
    <w:rsid w:val="00661F35"/>
    <w:rsid w:val="006626D0"/>
    <w:rsid w:val="0066378C"/>
    <w:rsid w:val="00664031"/>
    <w:rsid w:val="0066528B"/>
    <w:rsid w:val="00666201"/>
    <w:rsid w:val="0067208F"/>
    <w:rsid w:val="006726DE"/>
    <w:rsid w:val="006746E3"/>
    <w:rsid w:val="00675853"/>
    <w:rsid w:val="00675CF4"/>
    <w:rsid w:val="006769E7"/>
    <w:rsid w:val="00676D60"/>
    <w:rsid w:val="0067AC1E"/>
    <w:rsid w:val="0068071C"/>
    <w:rsid w:val="00680CE1"/>
    <w:rsid w:val="006816A7"/>
    <w:rsid w:val="00681A4B"/>
    <w:rsid w:val="00681CF5"/>
    <w:rsid w:val="00681D95"/>
    <w:rsid w:val="006839E5"/>
    <w:rsid w:val="006841BB"/>
    <w:rsid w:val="00684ADF"/>
    <w:rsid w:val="0068551D"/>
    <w:rsid w:val="00686AFB"/>
    <w:rsid w:val="00687D40"/>
    <w:rsid w:val="006902A1"/>
    <w:rsid w:val="00692D39"/>
    <w:rsid w:val="006930D7"/>
    <w:rsid w:val="0069333E"/>
    <w:rsid w:val="00693979"/>
    <w:rsid w:val="00693D85"/>
    <w:rsid w:val="006941BB"/>
    <w:rsid w:val="00694A4E"/>
    <w:rsid w:val="00695891"/>
    <w:rsid w:val="00697134"/>
    <w:rsid w:val="006976E0"/>
    <w:rsid w:val="006979CD"/>
    <w:rsid w:val="006A0BDD"/>
    <w:rsid w:val="006A0D1F"/>
    <w:rsid w:val="006A204D"/>
    <w:rsid w:val="006A29F9"/>
    <w:rsid w:val="006A326D"/>
    <w:rsid w:val="006A4A48"/>
    <w:rsid w:val="006A5607"/>
    <w:rsid w:val="006A5B0E"/>
    <w:rsid w:val="006A6002"/>
    <w:rsid w:val="006A6725"/>
    <w:rsid w:val="006A7680"/>
    <w:rsid w:val="006A7B80"/>
    <w:rsid w:val="006B303C"/>
    <w:rsid w:val="006B39C8"/>
    <w:rsid w:val="006B464E"/>
    <w:rsid w:val="006B498A"/>
    <w:rsid w:val="006B6A74"/>
    <w:rsid w:val="006B6D68"/>
    <w:rsid w:val="006B7417"/>
    <w:rsid w:val="006B76BE"/>
    <w:rsid w:val="006B7C3C"/>
    <w:rsid w:val="006C1A73"/>
    <w:rsid w:val="006C2335"/>
    <w:rsid w:val="006C2A97"/>
    <w:rsid w:val="006C359A"/>
    <w:rsid w:val="006C51D3"/>
    <w:rsid w:val="006C51EB"/>
    <w:rsid w:val="006C5970"/>
    <w:rsid w:val="006C5D53"/>
    <w:rsid w:val="006D06FF"/>
    <w:rsid w:val="006D113B"/>
    <w:rsid w:val="006D239B"/>
    <w:rsid w:val="006D264D"/>
    <w:rsid w:val="006D5FD4"/>
    <w:rsid w:val="006D62E3"/>
    <w:rsid w:val="006D66F8"/>
    <w:rsid w:val="006E0593"/>
    <w:rsid w:val="006E212C"/>
    <w:rsid w:val="006E229B"/>
    <w:rsid w:val="006E3AC6"/>
    <w:rsid w:val="006E41FD"/>
    <w:rsid w:val="006E4469"/>
    <w:rsid w:val="006E53FC"/>
    <w:rsid w:val="006E5D54"/>
    <w:rsid w:val="006E6503"/>
    <w:rsid w:val="006E6579"/>
    <w:rsid w:val="006E67B2"/>
    <w:rsid w:val="006E7154"/>
    <w:rsid w:val="006F088C"/>
    <w:rsid w:val="006F0B80"/>
    <w:rsid w:val="006F22FC"/>
    <w:rsid w:val="006F2748"/>
    <w:rsid w:val="006F3AD7"/>
    <w:rsid w:val="006F4268"/>
    <w:rsid w:val="006F5BFF"/>
    <w:rsid w:val="006F5E27"/>
    <w:rsid w:val="006F6738"/>
    <w:rsid w:val="006F6CAA"/>
    <w:rsid w:val="006F76F5"/>
    <w:rsid w:val="006F7FED"/>
    <w:rsid w:val="007017E0"/>
    <w:rsid w:val="00702607"/>
    <w:rsid w:val="00703675"/>
    <w:rsid w:val="00703D20"/>
    <w:rsid w:val="007047EC"/>
    <w:rsid w:val="00704DFA"/>
    <w:rsid w:val="007067DD"/>
    <w:rsid w:val="007073CE"/>
    <w:rsid w:val="007077B7"/>
    <w:rsid w:val="00711AFF"/>
    <w:rsid w:val="007122AC"/>
    <w:rsid w:val="00712D88"/>
    <w:rsid w:val="00712E4E"/>
    <w:rsid w:val="007133B7"/>
    <w:rsid w:val="007144D1"/>
    <w:rsid w:val="00715578"/>
    <w:rsid w:val="00715717"/>
    <w:rsid w:val="007164AC"/>
    <w:rsid w:val="00716680"/>
    <w:rsid w:val="00716DCD"/>
    <w:rsid w:val="00720D09"/>
    <w:rsid w:val="00721462"/>
    <w:rsid w:val="00722066"/>
    <w:rsid w:val="00723D6D"/>
    <w:rsid w:val="00724144"/>
    <w:rsid w:val="0072565E"/>
    <w:rsid w:val="00725D65"/>
    <w:rsid w:val="00725E4C"/>
    <w:rsid w:val="007267C3"/>
    <w:rsid w:val="00727AFF"/>
    <w:rsid w:val="00727E22"/>
    <w:rsid w:val="0072954A"/>
    <w:rsid w:val="00730545"/>
    <w:rsid w:val="00731631"/>
    <w:rsid w:val="00731BFD"/>
    <w:rsid w:val="00731CBF"/>
    <w:rsid w:val="00733BA5"/>
    <w:rsid w:val="00734BF0"/>
    <w:rsid w:val="007370F8"/>
    <w:rsid w:val="007371D1"/>
    <w:rsid w:val="00737637"/>
    <w:rsid w:val="00737B88"/>
    <w:rsid w:val="00737E48"/>
    <w:rsid w:val="0073C197"/>
    <w:rsid w:val="0074060F"/>
    <w:rsid w:val="00740B76"/>
    <w:rsid w:val="00741F5E"/>
    <w:rsid w:val="007430DC"/>
    <w:rsid w:val="007455FD"/>
    <w:rsid w:val="00745CFC"/>
    <w:rsid w:val="0074685E"/>
    <w:rsid w:val="007514A1"/>
    <w:rsid w:val="00751F90"/>
    <w:rsid w:val="007528DF"/>
    <w:rsid w:val="0075324B"/>
    <w:rsid w:val="00753A0C"/>
    <w:rsid w:val="00755F8A"/>
    <w:rsid w:val="00757471"/>
    <w:rsid w:val="0075778D"/>
    <w:rsid w:val="00757A2F"/>
    <w:rsid w:val="00761C06"/>
    <w:rsid w:val="00761FD9"/>
    <w:rsid w:val="007626F7"/>
    <w:rsid w:val="00762726"/>
    <w:rsid w:val="00762818"/>
    <w:rsid w:val="0076363A"/>
    <w:rsid w:val="0076379E"/>
    <w:rsid w:val="00764AA4"/>
    <w:rsid w:val="00764DF0"/>
    <w:rsid w:val="0076632F"/>
    <w:rsid w:val="00766726"/>
    <w:rsid w:val="00766D1E"/>
    <w:rsid w:val="00767B8A"/>
    <w:rsid w:val="0076E312"/>
    <w:rsid w:val="007700BB"/>
    <w:rsid w:val="0077045E"/>
    <w:rsid w:val="00771EB3"/>
    <w:rsid w:val="0077243B"/>
    <w:rsid w:val="00772772"/>
    <w:rsid w:val="00772CB2"/>
    <w:rsid w:val="00774128"/>
    <w:rsid w:val="007742D1"/>
    <w:rsid w:val="00775720"/>
    <w:rsid w:val="0077638C"/>
    <w:rsid w:val="00777B5B"/>
    <w:rsid w:val="00780A61"/>
    <w:rsid w:val="00780A89"/>
    <w:rsid w:val="00781240"/>
    <w:rsid w:val="00781489"/>
    <w:rsid w:val="00782524"/>
    <w:rsid w:val="00784532"/>
    <w:rsid w:val="0078634E"/>
    <w:rsid w:val="007902B8"/>
    <w:rsid w:val="00790737"/>
    <w:rsid w:val="00791501"/>
    <w:rsid w:val="007919DA"/>
    <w:rsid w:val="00791B4C"/>
    <w:rsid w:val="007925DC"/>
    <w:rsid w:val="007926E1"/>
    <w:rsid w:val="007929B9"/>
    <w:rsid w:val="00792C98"/>
    <w:rsid w:val="00793C30"/>
    <w:rsid w:val="00795CDE"/>
    <w:rsid w:val="00797007"/>
    <w:rsid w:val="007978FF"/>
    <w:rsid w:val="007A1C57"/>
    <w:rsid w:val="007A3317"/>
    <w:rsid w:val="007A5557"/>
    <w:rsid w:val="007A6281"/>
    <w:rsid w:val="007A7110"/>
    <w:rsid w:val="007B0B45"/>
    <w:rsid w:val="007B16CD"/>
    <w:rsid w:val="007B1C91"/>
    <w:rsid w:val="007B1FAE"/>
    <w:rsid w:val="007B2139"/>
    <w:rsid w:val="007B4039"/>
    <w:rsid w:val="007B6682"/>
    <w:rsid w:val="007B6DC5"/>
    <w:rsid w:val="007C385D"/>
    <w:rsid w:val="007C450B"/>
    <w:rsid w:val="007C49CB"/>
    <w:rsid w:val="007C4DC9"/>
    <w:rsid w:val="007C5237"/>
    <w:rsid w:val="007C5800"/>
    <w:rsid w:val="007C662E"/>
    <w:rsid w:val="007C6871"/>
    <w:rsid w:val="007C7518"/>
    <w:rsid w:val="007CC5F7"/>
    <w:rsid w:val="007D0189"/>
    <w:rsid w:val="007D0F4F"/>
    <w:rsid w:val="007D1021"/>
    <w:rsid w:val="007D12B5"/>
    <w:rsid w:val="007D170E"/>
    <w:rsid w:val="007D21AD"/>
    <w:rsid w:val="007D23F0"/>
    <w:rsid w:val="007D310C"/>
    <w:rsid w:val="007D5A17"/>
    <w:rsid w:val="007D5B96"/>
    <w:rsid w:val="007D639B"/>
    <w:rsid w:val="007D6AA2"/>
    <w:rsid w:val="007E01FB"/>
    <w:rsid w:val="007E0EDB"/>
    <w:rsid w:val="007E1EA8"/>
    <w:rsid w:val="007E1FD3"/>
    <w:rsid w:val="007E2452"/>
    <w:rsid w:val="007E259E"/>
    <w:rsid w:val="007E490B"/>
    <w:rsid w:val="007E51A3"/>
    <w:rsid w:val="007E62E5"/>
    <w:rsid w:val="007E6B1A"/>
    <w:rsid w:val="007E73A2"/>
    <w:rsid w:val="007E77BF"/>
    <w:rsid w:val="007E792B"/>
    <w:rsid w:val="007EC70E"/>
    <w:rsid w:val="007EE57A"/>
    <w:rsid w:val="007F1CCC"/>
    <w:rsid w:val="007F2153"/>
    <w:rsid w:val="007F3321"/>
    <w:rsid w:val="007F3E08"/>
    <w:rsid w:val="007F5337"/>
    <w:rsid w:val="007F5A7E"/>
    <w:rsid w:val="007F6D31"/>
    <w:rsid w:val="007F957D"/>
    <w:rsid w:val="0080070D"/>
    <w:rsid w:val="008021F2"/>
    <w:rsid w:val="00802BFE"/>
    <w:rsid w:val="00802C38"/>
    <w:rsid w:val="00802D4D"/>
    <w:rsid w:val="00803415"/>
    <w:rsid w:val="00803569"/>
    <w:rsid w:val="0080449B"/>
    <w:rsid w:val="00804B84"/>
    <w:rsid w:val="00804C2A"/>
    <w:rsid w:val="00804F23"/>
    <w:rsid w:val="0080559E"/>
    <w:rsid w:val="00805FB7"/>
    <w:rsid w:val="00806EA6"/>
    <w:rsid w:val="00806F74"/>
    <w:rsid w:val="008072AA"/>
    <w:rsid w:val="008076DC"/>
    <w:rsid w:val="00807703"/>
    <w:rsid w:val="00807CA1"/>
    <w:rsid w:val="00810966"/>
    <w:rsid w:val="008136D2"/>
    <w:rsid w:val="00815A3B"/>
    <w:rsid w:val="00815C92"/>
    <w:rsid w:val="00815D42"/>
    <w:rsid w:val="00816B70"/>
    <w:rsid w:val="00816F0D"/>
    <w:rsid w:val="00817656"/>
    <w:rsid w:val="008201D9"/>
    <w:rsid w:val="008204E1"/>
    <w:rsid w:val="00820F0A"/>
    <w:rsid w:val="00821A1B"/>
    <w:rsid w:val="008227DC"/>
    <w:rsid w:val="008234D3"/>
    <w:rsid w:val="00824BB8"/>
    <w:rsid w:val="00825E61"/>
    <w:rsid w:val="00826517"/>
    <w:rsid w:val="00826EE9"/>
    <w:rsid w:val="008273E6"/>
    <w:rsid w:val="00827C49"/>
    <w:rsid w:val="0082C00F"/>
    <w:rsid w:val="00830DE0"/>
    <w:rsid w:val="00830FBE"/>
    <w:rsid w:val="008317F4"/>
    <w:rsid w:val="00831936"/>
    <w:rsid w:val="00831D36"/>
    <w:rsid w:val="00832696"/>
    <w:rsid w:val="00833AD8"/>
    <w:rsid w:val="008342C1"/>
    <w:rsid w:val="008344A5"/>
    <w:rsid w:val="00837018"/>
    <w:rsid w:val="00840188"/>
    <w:rsid w:val="00840544"/>
    <w:rsid w:val="00840655"/>
    <w:rsid w:val="0084237E"/>
    <w:rsid w:val="00842395"/>
    <w:rsid w:val="008452F9"/>
    <w:rsid w:val="00846742"/>
    <w:rsid w:val="00846841"/>
    <w:rsid w:val="00846F97"/>
    <w:rsid w:val="008473EA"/>
    <w:rsid w:val="0084781D"/>
    <w:rsid w:val="00847B81"/>
    <w:rsid w:val="008500C2"/>
    <w:rsid w:val="00850B16"/>
    <w:rsid w:val="008537DB"/>
    <w:rsid w:val="0085470B"/>
    <w:rsid w:val="008551D4"/>
    <w:rsid w:val="00856885"/>
    <w:rsid w:val="00856ED9"/>
    <w:rsid w:val="00857B2F"/>
    <w:rsid w:val="00857B60"/>
    <w:rsid w:val="00857CCC"/>
    <w:rsid w:val="008601CC"/>
    <w:rsid w:val="0086242A"/>
    <w:rsid w:val="008628B7"/>
    <w:rsid w:val="008653ED"/>
    <w:rsid w:val="0086584C"/>
    <w:rsid w:val="008664DC"/>
    <w:rsid w:val="00867225"/>
    <w:rsid w:val="00867799"/>
    <w:rsid w:val="00867F3C"/>
    <w:rsid w:val="008703C3"/>
    <w:rsid w:val="00870837"/>
    <w:rsid w:val="00870C9F"/>
    <w:rsid w:val="008712E6"/>
    <w:rsid w:val="008725C0"/>
    <w:rsid w:val="008726E0"/>
    <w:rsid w:val="00872896"/>
    <w:rsid w:val="00875A01"/>
    <w:rsid w:val="00875E65"/>
    <w:rsid w:val="00876477"/>
    <w:rsid w:val="00876D31"/>
    <w:rsid w:val="0088097F"/>
    <w:rsid w:val="00880DBA"/>
    <w:rsid w:val="00882489"/>
    <w:rsid w:val="00882779"/>
    <w:rsid w:val="00883565"/>
    <w:rsid w:val="00883DE9"/>
    <w:rsid w:val="00884838"/>
    <w:rsid w:val="00886F46"/>
    <w:rsid w:val="0089000F"/>
    <w:rsid w:val="00890472"/>
    <w:rsid w:val="008932D7"/>
    <w:rsid w:val="00893A06"/>
    <w:rsid w:val="00895F71"/>
    <w:rsid w:val="00896A35"/>
    <w:rsid w:val="00897977"/>
    <w:rsid w:val="008979F8"/>
    <w:rsid w:val="008A077A"/>
    <w:rsid w:val="008A0974"/>
    <w:rsid w:val="008A3BF4"/>
    <w:rsid w:val="008A4266"/>
    <w:rsid w:val="008A4471"/>
    <w:rsid w:val="008A4952"/>
    <w:rsid w:val="008A4E2C"/>
    <w:rsid w:val="008A5E64"/>
    <w:rsid w:val="008A60E5"/>
    <w:rsid w:val="008A6D63"/>
    <w:rsid w:val="008A7838"/>
    <w:rsid w:val="008A7904"/>
    <w:rsid w:val="008A7DF2"/>
    <w:rsid w:val="008B04D9"/>
    <w:rsid w:val="008B0751"/>
    <w:rsid w:val="008B0B54"/>
    <w:rsid w:val="008B0D46"/>
    <w:rsid w:val="008B15E1"/>
    <w:rsid w:val="008B2123"/>
    <w:rsid w:val="008B30A4"/>
    <w:rsid w:val="008B34FA"/>
    <w:rsid w:val="008B46E1"/>
    <w:rsid w:val="008B4BD8"/>
    <w:rsid w:val="008B4C78"/>
    <w:rsid w:val="008B6A62"/>
    <w:rsid w:val="008B7B1F"/>
    <w:rsid w:val="008C025F"/>
    <w:rsid w:val="008C0477"/>
    <w:rsid w:val="008C14B4"/>
    <w:rsid w:val="008C182F"/>
    <w:rsid w:val="008C2E6F"/>
    <w:rsid w:val="008C370D"/>
    <w:rsid w:val="008C3D28"/>
    <w:rsid w:val="008C45BA"/>
    <w:rsid w:val="008C9112"/>
    <w:rsid w:val="008D0308"/>
    <w:rsid w:val="008D09F4"/>
    <w:rsid w:val="008D105B"/>
    <w:rsid w:val="008D1432"/>
    <w:rsid w:val="008D16E9"/>
    <w:rsid w:val="008D2AC5"/>
    <w:rsid w:val="008D2E63"/>
    <w:rsid w:val="008D4027"/>
    <w:rsid w:val="008D4716"/>
    <w:rsid w:val="008D4DCB"/>
    <w:rsid w:val="008D5C48"/>
    <w:rsid w:val="008D5F19"/>
    <w:rsid w:val="008E1198"/>
    <w:rsid w:val="008E1A18"/>
    <w:rsid w:val="008E201B"/>
    <w:rsid w:val="008E28D5"/>
    <w:rsid w:val="008E38DB"/>
    <w:rsid w:val="008E4B63"/>
    <w:rsid w:val="008E6ABF"/>
    <w:rsid w:val="008E7017"/>
    <w:rsid w:val="008E7209"/>
    <w:rsid w:val="008E757E"/>
    <w:rsid w:val="008F1F22"/>
    <w:rsid w:val="008F4607"/>
    <w:rsid w:val="008F5B4C"/>
    <w:rsid w:val="009000B6"/>
    <w:rsid w:val="00901217"/>
    <w:rsid w:val="00901241"/>
    <w:rsid w:val="00902109"/>
    <w:rsid w:val="00902676"/>
    <w:rsid w:val="00902F0E"/>
    <w:rsid w:val="00903C5C"/>
    <w:rsid w:val="009044F7"/>
    <w:rsid w:val="009046B4"/>
    <w:rsid w:val="00906484"/>
    <w:rsid w:val="00910262"/>
    <w:rsid w:val="009108B2"/>
    <w:rsid w:val="009123D6"/>
    <w:rsid w:val="0091395E"/>
    <w:rsid w:val="00915530"/>
    <w:rsid w:val="009157CB"/>
    <w:rsid w:val="00915979"/>
    <w:rsid w:val="00920740"/>
    <w:rsid w:val="00920942"/>
    <w:rsid w:val="00920978"/>
    <w:rsid w:val="00920F49"/>
    <w:rsid w:val="009229F2"/>
    <w:rsid w:val="0092328A"/>
    <w:rsid w:val="009237CF"/>
    <w:rsid w:val="009239F5"/>
    <w:rsid w:val="00924665"/>
    <w:rsid w:val="009261F0"/>
    <w:rsid w:val="00926557"/>
    <w:rsid w:val="00926668"/>
    <w:rsid w:val="00930B8B"/>
    <w:rsid w:val="00933906"/>
    <w:rsid w:val="009340E1"/>
    <w:rsid w:val="00936D7C"/>
    <w:rsid w:val="00936EC4"/>
    <w:rsid w:val="00936FE7"/>
    <w:rsid w:val="00937547"/>
    <w:rsid w:val="00937DC9"/>
    <w:rsid w:val="00937E7E"/>
    <w:rsid w:val="00938D58"/>
    <w:rsid w:val="0093DDCC"/>
    <w:rsid w:val="00940A3E"/>
    <w:rsid w:val="009425E1"/>
    <w:rsid w:val="00942D73"/>
    <w:rsid w:val="00942E1D"/>
    <w:rsid w:val="009448A3"/>
    <w:rsid w:val="00944C78"/>
    <w:rsid w:val="0094632A"/>
    <w:rsid w:val="00950647"/>
    <w:rsid w:val="009507F7"/>
    <w:rsid w:val="00950ED8"/>
    <w:rsid w:val="0095190F"/>
    <w:rsid w:val="00952093"/>
    <w:rsid w:val="009522F8"/>
    <w:rsid w:val="00952C62"/>
    <w:rsid w:val="0095381E"/>
    <w:rsid w:val="009539EE"/>
    <w:rsid w:val="009545B9"/>
    <w:rsid w:val="009556DE"/>
    <w:rsid w:val="00955AC2"/>
    <w:rsid w:val="00956636"/>
    <w:rsid w:val="0096015F"/>
    <w:rsid w:val="009602B9"/>
    <w:rsid w:val="00960DD4"/>
    <w:rsid w:val="00961204"/>
    <w:rsid w:val="00965054"/>
    <w:rsid w:val="009668FD"/>
    <w:rsid w:val="00966C72"/>
    <w:rsid w:val="009672EA"/>
    <w:rsid w:val="00970A6D"/>
    <w:rsid w:val="00971707"/>
    <w:rsid w:val="00971BB5"/>
    <w:rsid w:val="00972186"/>
    <w:rsid w:val="0097275C"/>
    <w:rsid w:val="00973469"/>
    <w:rsid w:val="00973588"/>
    <w:rsid w:val="009745A9"/>
    <w:rsid w:val="009747C8"/>
    <w:rsid w:val="00975251"/>
    <w:rsid w:val="00976D84"/>
    <w:rsid w:val="00977BB2"/>
    <w:rsid w:val="0098067D"/>
    <w:rsid w:val="00980703"/>
    <w:rsid w:val="00982410"/>
    <w:rsid w:val="00982670"/>
    <w:rsid w:val="00982E00"/>
    <w:rsid w:val="0098307A"/>
    <w:rsid w:val="0098626A"/>
    <w:rsid w:val="0098E179"/>
    <w:rsid w:val="00990068"/>
    <w:rsid w:val="00990DE9"/>
    <w:rsid w:val="00990F14"/>
    <w:rsid w:val="0099176C"/>
    <w:rsid w:val="0099262C"/>
    <w:rsid w:val="0099364B"/>
    <w:rsid w:val="009954A3"/>
    <w:rsid w:val="00995769"/>
    <w:rsid w:val="00995B1A"/>
    <w:rsid w:val="00995CE7"/>
    <w:rsid w:val="0099621C"/>
    <w:rsid w:val="009A0401"/>
    <w:rsid w:val="009A0C85"/>
    <w:rsid w:val="009A0F96"/>
    <w:rsid w:val="009A0FC8"/>
    <w:rsid w:val="009A26CA"/>
    <w:rsid w:val="009A467B"/>
    <w:rsid w:val="009A5AE0"/>
    <w:rsid w:val="009A6D0B"/>
    <w:rsid w:val="009A75BB"/>
    <w:rsid w:val="009A7A16"/>
    <w:rsid w:val="009AAB19"/>
    <w:rsid w:val="009B035A"/>
    <w:rsid w:val="009B1702"/>
    <w:rsid w:val="009B4744"/>
    <w:rsid w:val="009B54E8"/>
    <w:rsid w:val="009B58CD"/>
    <w:rsid w:val="009B6123"/>
    <w:rsid w:val="009B705B"/>
    <w:rsid w:val="009B79B4"/>
    <w:rsid w:val="009B79DC"/>
    <w:rsid w:val="009B7B4E"/>
    <w:rsid w:val="009B7C7A"/>
    <w:rsid w:val="009C1633"/>
    <w:rsid w:val="009C3232"/>
    <w:rsid w:val="009C3685"/>
    <w:rsid w:val="009C4983"/>
    <w:rsid w:val="009C4D41"/>
    <w:rsid w:val="009C5E03"/>
    <w:rsid w:val="009C65F7"/>
    <w:rsid w:val="009C719E"/>
    <w:rsid w:val="009C7404"/>
    <w:rsid w:val="009C7CDE"/>
    <w:rsid w:val="009C7E48"/>
    <w:rsid w:val="009C7FD5"/>
    <w:rsid w:val="009D07F4"/>
    <w:rsid w:val="009D1C16"/>
    <w:rsid w:val="009D1C28"/>
    <w:rsid w:val="009D23C2"/>
    <w:rsid w:val="009D3336"/>
    <w:rsid w:val="009D395C"/>
    <w:rsid w:val="009D3973"/>
    <w:rsid w:val="009D420F"/>
    <w:rsid w:val="009D49B2"/>
    <w:rsid w:val="009D51ED"/>
    <w:rsid w:val="009D5E7A"/>
    <w:rsid w:val="009E17FB"/>
    <w:rsid w:val="009E41E5"/>
    <w:rsid w:val="009E4896"/>
    <w:rsid w:val="009E4D7D"/>
    <w:rsid w:val="009E9BBD"/>
    <w:rsid w:val="009F132F"/>
    <w:rsid w:val="009F1428"/>
    <w:rsid w:val="009F225B"/>
    <w:rsid w:val="009F2800"/>
    <w:rsid w:val="009F3E10"/>
    <w:rsid w:val="009F3EE9"/>
    <w:rsid w:val="009F428D"/>
    <w:rsid w:val="009F7ED6"/>
    <w:rsid w:val="00A018CC"/>
    <w:rsid w:val="00A01FDE"/>
    <w:rsid w:val="00A02FFA"/>
    <w:rsid w:val="00A03C14"/>
    <w:rsid w:val="00A06296"/>
    <w:rsid w:val="00A06618"/>
    <w:rsid w:val="00A06672"/>
    <w:rsid w:val="00A07809"/>
    <w:rsid w:val="00A10FB0"/>
    <w:rsid w:val="00A10FC5"/>
    <w:rsid w:val="00A12B66"/>
    <w:rsid w:val="00A130C3"/>
    <w:rsid w:val="00A14D53"/>
    <w:rsid w:val="00A16C50"/>
    <w:rsid w:val="00A1733F"/>
    <w:rsid w:val="00A17803"/>
    <w:rsid w:val="00A20131"/>
    <w:rsid w:val="00A21F21"/>
    <w:rsid w:val="00A23826"/>
    <w:rsid w:val="00A24587"/>
    <w:rsid w:val="00A249BB"/>
    <w:rsid w:val="00A2539C"/>
    <w:rsid w:val="00A255CF"/>
    <w:rsid w:val="00A258DA"/>
    <w:rsid w:val="00A263B5"/>
    <w:rsid w:val="00A26761"/>
    <w:rsid w:val="00A275E0"/>
    <w:rsid w:val="00A2779B"/>
    <w:rsid w:val="00A30C48"/>
    <w:rsid w:val="00A311C6"/>
    <w:rsid w:val="00A31830"/>
    <w:rsid w:val="00A31A6B"/>
    <w:rsid w:val="00A31BEE"/>
    <w:rsid w:val="00A34229"/>
    <w:rsid w:val="00A34551"/>
    <w:rsid w:val="00A35506"/>
    <w:rsid w:val="00A35CFE"/>
    <w:rsid w:val="00A36B47"/>
    <w:rsid w:val="00A37068"/>
    <w:rsid w:val="00A37099"/>
    <w:rsid w:val="00A37CAE"/>
    <w:rsid w:val="00A40487"/>
    <w:rsid w:val="00A42B18"/>
    <w:rsid w:val="00A42EF1"/>
    <w:rsid w:val="00A43A03"/>
    <w:rsid w:val="00A43CB9"/>
    <w:rsid w:val="00A44181"/>
    <w:rsid w:val="00A44C14"/>
    <w:rsid w:val="00A44EB7"/>
    <w:rsid w:val="00A45938"/>
    <w:rsid w:val="00A47C11"/>
    <w:rsid w:val="00A503F1"/>
    <w:rsid w:val="00A50BE5"/>
    <w:rsid w:val="00A5235D"/>
    <w:rsid w:val="00A543ED"/>
    <w:rsid w:val="00A545A7"/>
    <w:rsid w:val="00A54705"/>
    <w:rsid w:val="00A54CC1"/>
    <w:rsid w:val="00A55561"/>
    <w:rsid w:val="00A56DAF"/>
    <w:rsid w:val="00A577D5"/>
    <w:rsid w:val="00A609DE"/>
    <w:rsid w:val="00A60BD2"/>
    <w:rsid w:val="00A614C2"/>
    <w:rsid w:val="00A61C9F"/>
    <w:rsid w:val="00A62C54"/>
    <w:rsid w:val="00A64555"/>
    <w:rsid w:val="00A64758"/>
    <w:rsid w:val="00A65385"/>
    <w:rsid w:val="00A707C5"/>
    <w:rsid w:val="00A71025"/>
    <w:rsid w:val="00A72567"/>
    <w:rsid w:val="00A72B48"/>
    <w:rsid w:val="00A73469"/>
    <w:rsid w:val="00A744E3"/>
    <w:rsid w:val="00A74D8D"/>
    <w:rsid w:val="00A76515"/>
    <w:rsid w:val="00A77EF7"/>
    <w:rsid w:val="00A81103"/>
    <w:rsid w:val="00A811AD"/>
    <w:rsid w:val="00A839BA"/>
    <w:rsid w:val="00A84FE0"/>
    <w:rsid w:val="00A85219"/>
    <w:rsid w:val="00A8573C"/>
    <w:rsid w:val="00A87390"/>
    <w:rsid w:val="00A876DC"/>
    <w:rsid w:val="00A90C0E"/>
    <w:rsid w:val="00A90D11"/>
    <w:rsid w:val="00A90DE4"/>
    <w:rsid w:val="00A920B0"/>
    <w:rsid w:val="00A96A9A"/>
    <w:rsid w:val="00A96C7D"/>
    <w:rsid w:val="00A97DFB"/>
    <w:rsid w:val="00A9E7D6"/>
    <w:rsid w:val="00A9F6EA"/>
    <w:rsid w:val="00AA0C9F"/>
    <w:rsid w:val="00AA18B2"/>
    <w:rsid w:val="00AA4BFB"/>
    <w:rsid w:val="00AA4E29"/>
    <w:rsid w:val="00AA52E2"/>
    <w:rsid w:val="00AA598A"/>
    <w:rsid w:val="00AA5D3D"/>
    <w:rsid w:val="00AA65BD"/>
    <w:rsid w:val="00AA6DFC"/>
    <w:rsid w:val="00AA7AEE"/>
    <w:rsid w:val="00AB1003"/>
    <w:rsid w:val="00AB19B9"/>
    <w:rsid w:val="00AB1D81"/>
    <w:rsid w:val="00AB1FC1"/>
    <w:rsid w:val="00AB2355"/>
    <w:rsid w:val="00AB2933"/>
    <w:rsid w:val="00AB405D"/>
    <w:rsid w:val="00AB41C2"/>
    <w:rsid w:val="00AB5974"/>
    <w:rsid w:val="00AB620A"/>
    <w:rsid w:val="00AB7003"/>
    <w:rsid w:val="00AB7595"/>
    <w:rsid w:val="00AC01A4"/>
    <w:rsid w:val="00AC3AE9"/>
    <w:rsid w:val="00AC46B0"/>
    <w:rsid w:val="00AC6604"/>
    <w:rsid w:val="00AC6F2C"/>
    <w:rsid w:val="00AC7E34"/>
    <w:rsid w:val="00AD0279"/>
    <w:rsid w:val="00AD083C"/>
    <w:rsid w:val="00AD23A2"/>
    <w:rsid w:val="00AD2C97"/>
    <w:rsid w:val="00AD2D1E"/>
    <w:rsid w:val="00AD36BC"/>
    <w:rsid w:val="00AD3DDD"/>
    <w:rsid w:val="00AD4A61"/>
    <w:rsid w:val="00AD57BA"/>
    <w:rsid w:val="00AD60F9"/>
    <w:rsid w:val="00AD6C55"/>
    <w:rsid w:val="00AD705C"/>
    <w:rsid w:val="00AD79AE"/>
    <w:rsid w:val="00AD7DB3"/>
    <w:rsid w:val="00AD7DF5"/>
    <w:rsid w:val="00ADBB2C"/>
    <w:rsid w:val="00AE0168"/>
    <w:rsid w:val="00AE0AC3"/>
    <w:rsid w:val="00AE0C1D"/>
    <w:rsid w:val="00AE1DD3"/>
    <w:rsid w:val="00AE20BB"/>
    <w:rsid w:val="00AE510A"/>
    <w:rsid w:val="00AE563F"/>
    <w:rsid w:val="00AF2203"/>
    <w:rsid w:val="00AF2352"/>
    <w:rsid w:val="00AF2C48"/>
    <w:rsid w:val="00AF610D"/>
    <w:rsid w:val="00B004CA"/>
    <w:rsid w:val="00B01689"/>
    <w:rsid w:val="00B0188A"/>
    <w:rsid w:val="00B021DE"/>
    <w:rsid w:val="00B03995"/>
    <w:rsid w:val="00B052CF"/>
    <w:rsid w:val="00B0641E"/>
    <w:rsid w:val="00B0675A"/>
    <w:rsid w:val="00B078B5"/>
    <w:rsid w:val="00B07F4B"/>
    <w:rsid w:val="00B07F77"/>
    <w:rsid w:val="00B10142"/>
    <w:rsid w:val="00B125FC"/>
    <w:rsid w:val="00B132C8"/>
    <w:rsid w:val="00B132D1"/>
    <w:rsid w:val="00B13483"/>
    <w:rsid w:val="00B139B8"/>
    <w:rsid w:val="00B16B19"/>
    <w:rsid w:val="00B172D0"/>
    <w:rsid w:val="00B17E3E"/>
    <w:rsid w:val="00B21C76"/>
    <w:rsid w:val="00B234C6"/>
    <w:rsid w:val="00B238E7"/>
    <w:rsid w:val="00B2402E"/>
    <w:rsid w:val="00B2434D"/>
    <w:rsid w:val="00B24718"/>
    <w:rsid w:val="00B251DE"/>
    <w:rsid w:val="00B25DF3"/>
    <w:rsid w:val="00B27393"/>
    <w:rsid w:val="00B27510"/>
    <w:rsid w:val="00B2D900"/>
    <w:rsid w:val="00B305FD"/>
    <w:rsid w:val="00B31F3E"/>
    <w:rsid w:val="00B322CD"/>
    <w:rsid w:val="00B32F3D"/>
    <w:rsid w:val="00B34104"/>
    <w:rsid w:val="00B34F9A"/>
    <w:rsid w:val="00B41DFC"/>
    <w:rsid w:val="00B43CB5"/>
    <w:rsid w:val="00B4429A"/>
    <w:rsid w:val="00B46334"/>
    <w:rsid w:val="00B46D9B"/>
    <w:rsid w:val="00B46FD7"/>
    <w:rsid w:val="00B48959"/>
    <w:rsid w:val="00B503E5"/>
    <w:rsid w:val="00B508FC"/>
    <w:rsid w:val="00B51498"/>
    <w:rsid w:val="00B516AF"/>
    <w:rsid w:val="00B51F18"/>
    <w:rsid w:val="00B520B8"/>
    <w:rsid w:val="00B525F0"/>
    <w:rsid w:val="00B529DD"/>
    <w:rsid w:val="00B52C3B"/>
    <w:rsid w:val="00B54490"/>
    <w:rsid w:val="00B54EFF"/>
    <w:rsid w:val="00B55376"/>
    <w:rsid w:val="00B55ACF"/>
    <w:rsid w:val="00B55C87"/>
    <w:rsid w:val="00B568B2"/>
    <w:rsid w:val="00B57D5A"/>
    <w:rsid w:val="00B5A3AF"/>
    <w:rsid w:val="00B61D11"/>
    <w:rsid w:val="00B6320F"/>
    <w:rsid w:val="00B63B17"/>
    <w:rsid w:val="00B63BBD"/>
    <w:rsid w:val="00B63D2D"/>
    <w:rsid w:val="00B64DD8"/>
    <w:rsid w:val="00B65272"/>
    <w:rsid w:val="00B65526"/>
    <w:rsid w:val="00B655D7"/>
    <w:rsid w:val="00B6588E"/>
    <w:rsid w:val="00B670A5"/>
    <w:rsid w:val="00B67369"/>
    <w:rsid w:val="00B67514"/>
    <w:rsid w:val="00B67774"/>
    <w:rsid w:val="00B67A59"/>
    <w:rsid w:val="00B67AD5"/>
    <w:rsid w:val="00B705DC"/>
    <w:rsid w:val="00B735F3"/>
    <w:rsid w:val="00B73607"/>
    <w:rsid w:val="00B750A4"/>
    <w:rsid w:val="00B75B1D"/>
    <w:rsid w:val="00B76CBA"/>
    <w:rsid w:val="00B77465"/>
    <w:rsid w:val="00B779E8"/>
    <w:rsid w:val="00B77D9F"/>
    <w:rsid w:val="00B8040C"/>
    <w:rsid w:val="00B80F9B"/>
    <w:rsid w:val="00B82978"/>
    <w:rsid w:val="00B82D8A"/>
    <w:rsid w:val="00B843A1"/>
    <w:rsid w:val="00B86203"/>
    <w:rsid w:val="00B862FB"/>
    <w:rsid w:val="00B9013B"/>
    <w:rsid w:val="00B908F1"/>
    <w:rsid w:val="00B90F53"/>
    <w:rsid w:val="00B94CCD"/>
    <w:rsid w:val="00B94D13"/>
    <w:rsid w:val="00B95C7B"/>
    <w:rsid w:val="00B96046"/>
    <w:rsid w:val="00B96828"/>
    <w:rsid w:val="00B9684E"/>
    <w:rsid w:val="00B96966"/>
    <w:rsid w:val="00B9781A"/>
    <w:rsid w:val="00B97D36"/>
    <w:rsid w:val="00BA090C"/>
    <w:rsid w:val="00BA0AF5"/>
    <w:rsid w:val="00BA132D"/>
    <w:rsid w:val="00BA16AF"/>
    <w:rsid w:val="00BA20C8"/>
    <w:rsid w:val="00BA2A48"/>
    <w:rsid w:val="00BA2ADF"/>
    <w:rsid w:val="00BA38D3"/>
    <w:rsid w:val="00BA42E3"/>
    <w:rsid w:val="00BA46A2"/>
    <w:rsid w:val="00BA6107"/>
    <w:rsid w:val="00BA64D0"/>
    <w:rsid w:val="00BA6694"/>
    <w:rsid w:val="00BA6BD0"/>
    <w:rsid w:val="00BA6DCC"/>
    <w:rsid w:val="00BA6E19"/>
    <w:rsid w:val="00BA7852"/>
    <w:rsid w:val="00BA7F39"/>
    <w:rsid w:val="00BAB00A"/>
    <w:rsid w:val="00BB14D2"/>
    <w:rsid w:val="00BB46C4"/>
    <w:rsid w:val="00BC3411"/>
    <w:rsid w:val="00BC431F"/>
    <w:rsid w:val="00BC447C"/>
    <w:rsid w:val="00BC4A8C"/>
    <w:rsid w:val="00BC56F0"/>
    <w:rsid w:val="00BC61E0"/>
    <w:rsid w:val="00BC6516"/>
    <w:rsid w:val="00BD1F62"/>
    <w:rsid w:val="00BD23ED"/>
    <w:rsid w:val="00BD2487"/>
    <w:rsid w:val="00BD29DD"/>
    <w:rsid w:val="00BD35EB"/>
    <w:rsid w:val="00BD3BB7"/>
    <w:rsid w:val="00BD4D63"/>
    <w:rsid w:val="00BD5039"/>
    <w:rsid w:val="00BD5D43"/>
    <w:rsid w:val="00BD7CC0"/>
    <w:rsid w:val="00BE166F"/>
    <w:rsid w:val="00BE3108"/>
    <w:rsid w:val="00BE35BC"/>
    <w:rsid w:val="00BE3F50"/>
    <w:rsid w:val="00BE446F"/>
    <w:rsid w:val="00BE4F5C"/>
    <w:rsid w:val="00BE5D4D"/>
    <w:rsid w:val="00BE6583"/>
    <w:rsid w:val="00BE70D8"/>
    <w:rsid w:val="00BE74F2"/>
    <w:rsid w:val="00BE7EB8"/>
    <w:rsid w:val="00BF0355"/>
    <w:rsid w:val="00BF18C1"/>
    <w:rsid w:val="00BF1E5D"/>
    <w:rsid w:val="00BF2520"/>
    <w:rsid w:val="00BF2905"/>
    <w:rsid w:val="00BF2AB7"/>
    <w:rsid w:val="00BF30FF"/>
    <w:rsid w:val="00BF4594"/>
    <w:rsid w:val="00BF4771"/>
    <w:rsid w:val="00BF514E"/>
    <w:rsid w:val="00BF5464"/>
    <w:rsid w:val="00BF5B18"/>
    <w:rsid w:val="00BF6003"/>
    <w:rsid w:val="00BF7702"/>
    <w:rsid w:val="00C01E73"/>
    <w:rsid w:val="00C02555"/>
    <w:rsid w:val="00C04430"/>
    <w:rsid w:val="00C05AD6"/>
    <w:rsid w:val="00C05C8B"/>
    <w:rsid w:val="00C06F79"/>
    <w:rsid w:val="00C07628"/>
    <w:rsid w:val="00C07D84"/>
    <w:rsid w:val="00C11DDD"/>
    <w:rsid w:val="00C12342"/>
    <w:rsid w:val="00C12C7F"/>
    <w:rsid w:val="00C141CD"/>
    <w:rsid w:val="00C14878"/>
    <w:rsid w:val="00C14C0C"/>
    <w:rsid w:val="00C15A53"/>
    <w:rsid w:val="00C171DE"/>
    <w:rsid w:val="00C17C4F"/>
    <w:rsid w:val="00C19C87"/>
    <w:rsid w:val="00C20875"/>
    <w:rsid w:val="00C21B73"/>
    <w:rsid w:val="00C21D1B"/>
    <w:rsid w:val="00C22E62"/>
    <w:rsid w:val="00C23343"/>
    <w:rsid w:val="00C236AB"/>
    <w:rsid w:val="00C238E4"/>
    <w:rsid w:val="00C2548E"/>
    <w:rsid w:val="00C259C6"/>
    <w:rsid w:val="00C26850"/>
    <w:rsid w:val="00C2B541"/>
    <w:rsid w:val="00C2ED74"/>
    <w:rsid w:val="00C32642"/>
    <w:rsid w:val="00C32FA8"/>
    <w:rsid w:val="00C33D17"/>
    <w:rsid w:val="00C33DA2"/>
    <w:rsid w:val="00C34DE1"/>
    <w:rsid w:val="00C35931"/>
    <w:rsid w:val="00C35E3A"/>
    <w:rsid w:val="00C36457"/>
    <w:rsid w:val="00C3784B"/>
    <w:rsid w:val="00C37D6B"/>
    <w:rsid w:val="00C3E415"/>
    <w:rsid w:val="00C405AA"/>
    <w:rsid w:val="00C41584"/>
    <w:rsid w:val="00C41FAA"/>
    <w:rsid w:val="00C4214B"/>
    <w:rsid w:val="00C4226E"/>
    <w:rsid w:val="00C42BA0"/>
    <w:rsid w:val="00C44F93"/>
    <w:rsid w:val="00C5189C"/>
    <w:rsid w:val="00C52534"/>
    <w:rsid w:val="00C526CB"/>
    <w:rsid w:val="00C53417"/>
    <w:rsid w:val="00C53F6F"/>
    <w:rsid w:val="00C54619"/>
    <w:rsid w:val="00C547C3"/>
    <w:rsid w:val="00C55277"/>
    <w:rsid w:val="00C55C29"/>
    <w:rsid w:val="00C55E97"/>
    <w:rsid w:val="00C56405"/>
    <w:rsid w:val="00C57041"/>
    <w:rsid w:val="00C61149"/>
    <w:rsid w:val="00C611AE"/>
    <w:rsid w:val="00C6187F"/>
    <w:rsid w:val="00C622C3"/>
    <w:rsid w:val="00C63F58"/>
    <w:rsid w:val="00C66142"/>
    <w:rsid w:val="00C676E3"/>
    <w:rsid w:val="00C6E458"/>
    <w:rsid w:val="00C7066F"/>
    <w:rsid w:val="00C70B1C"/>
    <w:rsid w:val="00C70E5D"/>
    <w:rsid w:val="00C719E5"/>
    <w:rsid w:val="00C72611"/>
    <w:rsid w:val="00C72A13"/>
    <w:rsid w:val="00C74FE9"/>
    <w:rsid w:val="00C75546"/>
    <w:rsid w:val="00C765F7"/>
    <w:rsid w:val="00C778D9"/>
    <w:rsid w:val="00C7D57A"/>
    <w:rsid w:val="00C80301"/>
    <w:rsid w:val="00C80BB4"/>
    <w:rsid w:val="00C82320"/>
    <w:rsid w:val="00C82D58"/>
    <w:rsid w:val="00C83010"/>
    <w:rsid w:val="00C841FB"/>
    <w:rsid w:val="00C845B4"/>
    <w:rsid w:val="00C85D63"/>
    <w:rsid w:val="00C86217"/>
    <w:rsid w:val="00C86F00"/>
    <w:rsid w:val="00C86F8A"/>
    <w:rsid w:val="00C87B18"/>
    <w:rsid w:val="00C902CB"/>
    <w:rsid w:val="00C90612"/>
    <w:rsid w:val="00C9180E"/>
    <w:rsid w:val="00C91BA8"/>
    <w:rsid w:val="00C93B72"/>
    <w:rsid w:val="00C93E4F"/>
    <w:rsid w:val="00C93E58"/>
    <w:rsid w:val="00C941D5"/>
    <w:rsid w:val="00C94F14"/>
    <w:rsid w:val="00C96293"/>
    <w:rsid w:val="00CA3E50"/>
    <w:rsid w:val="00CA3FC6"/>
    <w:rsid w:val="00CA41F7"/>
    <w:rsid w:val="00CA568E"/>
    <w:rsid w:val="00CA5C7A"/>
    <w:rsid w:val="00CA69D2"/>
    <w:rsid w:val="00CA6BB4"/>
    <w:rsid w:val="00CA6C2D"/>
    <w:rsid w:val="00CA7283"/>
    <w:rsid w:val="00CA7721"/>
    <w:rsid w:val="00CAADEA"/>
    <w:rsid w:val="00CB0271"/>
    <w:rsid w:val="00CB0282"/>
    <w:rsid w:val="00CB0400"/>
    <w:rsid w:val="00CB165F"/>
    <w:rsid w:val="00CB2889"/>
    <w:rsid w:val="00CB3CD8"/>
    <w:rsid w:val="00CB70DF"/>
    <w:rsid w:val="00CB753A"/>
    <w:rsid w:val="00CB7768"/>
    <w:rsid w:val="00CB7ACE"/>
    <w:rsid w:val="00CC0669"/>
    <w:rsid w:val="00CC0789"/>
    <w:rsid w:val="00CC18B8"/>
    <w:rsid w:val="00CC1C0F"/>
    <w:rsid w:val="00CC1FFB"/>
    <w:rsid w:val="00CC20F5"/>
    <w:rsid w:val="00CC2172"/>
    <w:rsid w:val="00CC33C4"/>
    <w:rsid w:val="00CC3E60"/>
    <w:rsid w:val="00CC4DAA"/>
    <w:rsid w:val="00CC4E08"/>
    <w:rsid w:val="00CC57CE"/>
    <w:rsid w:val="00CC64C7"/>
    <w:rsid w:val="00CC6AD8"/>
    <w:rsid w:val="00CD0D3A"/>
    <w:rsid w:val="00CD1E7A"/>
    <w:rsid w:val="00CD28C3"/>
    <w:rsid w:val="00CD4973"/>
    <w:rsid w:val="00CD4F44"/>
    <w:rsid w:val="00CD544E"/>
    <w:rsid w:val="00CE026A"/>
    <w:rsid w:val="00CE1986"/>
    <w:rsid w:val="00CE1CCB"/>
    <w:rsid w:val="00CE2FAE"/>
    <w:rsid w:val="00CE4962"/>
    <w:rsid w:val="00CE49A0"/>
    <w:rsid w:val="00CE5306"/>
    <w:rsid w:val="00CE62ED"/>
    <w:rsid w:val="00CE7CA5"/>
    <w:rsid w:val="00CF25B7"/>
    <w:rsid w:val="00CF2752"/>
    <w:rsid w:val="00CF2C3D"/>
    <w:rsid w:val="00CF5D05"/>
    <w:rsid w:val="00CF5D11"/>
    <w:rsid w:val="00CF5D73"/>
    <w:rsid w:val="00CF6DE5"/>
    <w:rsid w:val="00D02815"/>
    <w:rsid w:val="00D03491"/>
    <w:rsid w:val="00D0353F"/>
    <w:rsid w:val="00D05A65"/>
    <w:rsid w:val="00D05C8F"/>
    <w:rsid w:val="00D0774C"/>
    <w:rsid w:val="00D07D9B"/>
    <w:rsid w:val="00D10037"/>
    <w:rsid w:val="00D113AB"/>
    <w:rsid w:val="00D12BC2"/>
    <w:rsid w:val="00D13543"/>
    <w:rsid w:val="00D13C60"/>
    <w:rsid w:val="00D1444B"/>
    <w:rsid w:val="00D14F4B"/>
    <w:rsid w:val="00D15EB4"/>
    <w:rsid w:val="00D165D1"/>
    <w:rsid w:val="00D16E3A"/>
    <w:rsid w:val="00D170ED"/>
    <w:rsid w:val="00D17A87"/>
    <w:rsid w:val="00D215EA"/>
    <w:rsid w:val="00D2256C"/>
    <w:rsid w:val="00D23314"/>
    <w:rsid w:val="00D23E0C"/>
    <w:rsid w:val="00D24A83"/>
    <w:rsid w:val="00D25C22"/>
    <w:rsid w:val="00D2702C"/>
    <w:rsid w:val="00D27699"/>
    <w:rsid w:val="00D3228B"/>
    <w:rsid w:val="00D3369C"/>
    <w:rsid w:val="00D344CF"/>
    <w:rsid w:val="00D35754"/>
    <w:rsid w:val="00D36A54"/>
    <w:rsid w:val="00D36CD6"/>
    <w:rsid w:val="00D405A7"/>
    <w:rsid w:val="00D410FF"/>
    <w:rsid w:val="00D423FB"/>
    <w:rsid w:val="00D4313C"/>
    <w:rsid w:val="00D43160"/>
    <w:rsid w:val="00D43D49"/>
    <w:rsid w:val="00D47675"/>
    <w:rsid w:val="00D4791D"/>
    <w:rsid w:val="00D47C1D"/>
    <w:rsid w:val="00D47F44"/>
    <w:rsid w:val="00D51A1F"/>
    <w:rsid w:val="00D522D0"/>
    <w:rsid w:val="00D52A3F"/>
    <w:rsid w:val="00D52B6A"/>
    <w:rsid w:val="00D543CE"/>
    <w:rsid w:val="00D54EA6"/>
    <w:rsid w:val="00D54FBA"/>
    <w:rsid w:val="00D55D60"/>
    <w:rsid w:val="00D567F5"/>
    <w:rsid w:val="00D56CE9"/>
    <w:rsid w:val="00D5785A"/>
    <w:rsid w:val="00D61096"/>
    <w:rsid w:val="00D62877"/>
    <w:rsid w:val="00D632E7"/>
    <w:rsid w:val="00D64256"/>
    <w:rsid w:val="00D64663"/>
    <w:rsid w:val="00D649E5"/>
    <w:rsid w:val="00D64FFD"/>
    <w:rsid w:val="00D650A2"/>
    <w:rsid w:val="00D65C46"/>
    <w:rsid w:val="00D65E6C"/>
    <w:rsid w:val="00D662BB"/>
    <w:rsid w:val="00D67448"/>
    <w:rsid w:val="00D6748B"/>
    <w:rsid w:val="00D6E3C6"/>
    <w:rsid w:val="00D70469"/>
    <w:rsid w:val="00D70787"/>
    <w:rsid w:val="00D70A29"/>
    <w:rsid w:val="00D72109"/>
    <w:rsid w:val="00D72A03"/>
    <w:rsid w:val="00D730E8"/>
    <w:rsid w:val="00D73FD4"/>
    <w:rsid w:val="00D7442F"/>
    <w:rsid w:val="00D74DE9"/>
    <w:rsid w:val="00D752C4"/>
    <w:rsid w:val="00D75B82"/>
    <w:rsid w:val="00D75D47"/>
    <w:rsid w:val="00D76034"/>
    <w:rsid w:val="00D7605C"/>
    <w:rsid w:val="00D76710"/>
    <w:rsid w:val="00D8020B"/>
    <w:rsid w:val="00D8123B"/>
    <w:rsid w:val="00D82644"/>
    <w:rsid w:val="00D833D4"/>
    <w:rsid w:val="00D8468B"/>
    <w:rsid w:val="00D84ADB"/>
    <w:rsid w:val="00D8586A"/>
    <w:rsid w:val="00D858EA"/>
    <w:rsid w:val="00D85C79"/>
    <w:rsid w:val="00D86112"/>
    <w:rsid w:val="00D8743B"/>
    <w:rsid w:val="00D87D04"/>
    <w:rsid w:val="00D90518"/>
    <w:rsid w:val="00D91A78"/>
    <w:rsid w:val="00D91ADC"/>
    <w:rsid w:val="00D9259E"/>
    <w:rsid w:val="00D927E9"/>
    <w:rsid w:val="00D92BA3"/>
    <w:rsid w:val="00D92D69"/>
    <w:rsid w:val="00D92F0E"/>
    <w:rsid w:val="00D92F6D"/>
    <w:rsid w:val="00D93625"/>
    <w:rsid w:val="00D94317"/>
    <w:rsid w:val="00D979DB"/>
    <w:rsid w:val="00D97B89"/>
    <w:rsid w:val="00D992E6"/>
    <w:rsid w:val="00DA0B60"/>
    <w:rsid w:val="00DA0EA6"/>
    <w:rsid w:val="00DA0FB8"/>
    <w:rsid w:val="00DA138F"/>
    <w:rsid w:val="00DA150B"/>
    <w:rsid w:val="00DA2F46"/>
    <w:rsid w:val="00DA40F6"/>
    <w:rsid w:val="00DA4818"/>
    <w:rsid w:val="00DA5BED"/>
    <w:rsid w:val="00DA69A9"/>
    <w:rsid w:val="00DA737C"/>
    <w:rsid w:val="00DA76F0"/>
    <w:rsid w:val="00DB0DE5"/>
    <w:rsid w:val="00DB0F5F"/>
    <w:rsid w:val="00DB0FAC"/>
    <w:rsid w:val="00DB330C"/>
    <w:rsid w:val="00DB6E5D"/>
    <w:rsid w:val="00DC241D"/>
    <w:rsid w:val="00DC2F48"/>
    <w:rsid w:val="00DC42EB"/>
    <w:rsid w:val="00DC4FED"/>
    <w:rsid w:val="00DC51A5"/>
    <w:rsid w:val="00DC5C16"/>
    <w:rsid w:val="00DC66D5"/>
    <w:rsid w:val="00DC682F"/>
    <w:rsid w:val="00DC7CDF"/>
    <w:rsid w:val="00DD057D"/>
    <w:rsid w:val="00DD0EC8"/>
    <w:rsid w:val="00DD167A"/>
    <w:rsid w:val="00DD1D42"/>
    <w:rsid w:val="00DD589A"/>
    <w:rsid w:val="00DD6473"/>
    <w:rsid w:val="00DD65FA"/>
    <w:rsid w:val="00DD7698"/>
    <w:rsid w:val="00DD8FEE"/>
    <w:rsid w:val="00DE070F"/>
    <w:rsid w:val="00DE1043"/>
    <w:rsid w:val="00DE2132"/>
    <w:rsid w:val="00DE284B"/>
    <w:rsid w:val="00DE409F"/>
    <w:rsid w:val="00DE48F9"/>
    <w:rsid w:val="00DE5A71"/>
    <w:rsid w:val="00DE7BC3"/>
    <w:rsid w:val="00DF0A11"/>
    <w:rsid w:val="00DF13ED"/>
    <w:rsid w:val="00DF15FB"/>
    <w:rsid w:val="00DF1C2C"/>
    <w:rsid w:val="00DF1FE8"/>
    <w:rsid w:val="00DF2E18"/>
    <w:rsid w:val="00DF3110"/>
    <w:rsid w:val="00DF4E88"/>
    <w:rsid w:val="00DF51D1"/>
    <w:rsid w:val="00DF54D0"/>
    <w:rsid w:val="00E0079D"/>
    <w:rsid w:val="00E01B05"/>
    <w:rsid w:val="00E040AF"/>
    <w:rsid w:val="00E05147"/>
    <w:rsid w:val="00E053A1"/>
    <w:rsid w:val="00E064AB"/>
    <w:rsid w:val="00E06CDB"/>
    <w:rsid w:val="00E074A4"/>
    <w:rsid w:val="00E07B8D"/>
    <w:rsid w:val="00E100BA"/>
    <w:rsid w:val="00E103BD"/>
    <w:rsid w:val="00E11349"/>
    <w:rsid w:val="00E1390E"/>
    <w:rsid w:val="00E13B91"/>
    <w:rsid w:val="00E13DDD"/>
    <w:rsid w:val="00E14081"/>
    <w:rsid w:val="00E142A0"/>
    <w:rsid w:val="00E15BB2"/>
    <w:rsid w:val="00E1723E"/>
    <w:rsid w:val="00E17E42"/>
    <w:rsid w:val="00E185B4"/>
    <w:rsid w:val="00E21FDF"/>
    <w:rsid w:val="00E24579"/>
    <w:rsid w:val="00E24BC2"/>
    <w:rsid w:val="00E27D1E"/>
    <w:rsid w:val="00E31318"/>
    <w:rsid w:val="00E3392D"/>
    <w:rsid w:val="00E34BFE"/>
    <w:rsid w:val="00E34D09"/>
    <w:rsid w:val="00E36344"/>
    <w:rsid w:val="00E363BE"/>
    <w:rsid w:val="00E3D458"/>
    <w:rsid w:val="00E40790"/>
    <w:rsid w:val="00E407F9"/>
    <w:rsid w:val="00E441CC"/>
    <w:rsid w:val="00E44F50"/>
    <w:rsid w:val="00E44FBA"/>
    <w:rsid w:val="00E46358"/>
    <w:rsid w:val="00E47E5C"/>
    <w:rsid w:val="00E49168"/>
    <w:rsid w:val="00E522AC"/>
    <w:rsid w:val="00E52456"/>
    <w:rsid w:val="00E53476"/>
    <w:rsid w:val="00E5358D"/>
    <w:rsid w:val="00E54B29"/>
    <w:rsid w:val="00E55036"/>
    <w:rsid w:val="00E554D9"/>
    <w:rsid w:val="00E56951"/>
    <w:rsid w:val="00E56E2A"/>
    <w:rsid w:val="00E61289"/>
    <w:rsid w:val="00E62A33"/>
    <w:rsid w:val="00E6495E"/>
    <w:rsid w:val="00E659AF"/>
    <w:rsid w:val="00E662FA"/>
    <w:rsid w:val="00E664BF"/>
    <w:rsid w:val="00E6654D"/>
    <w:rsid w:val="00E67A95"/>
    <w:rsid w:val="00E6BAE2"/>
    <w:rsid w:val="00E71518"/>
    <w:rsid w:val="00E734B8"/>
    <w:rsid w:val="00E73F57"/>
    <w:rsid w:val="00E741B6"/>
    <w:rsid w:val="00E74B4D"/>
    <w:rsid w:val="00E753DF"/>
    <w:rsid w:val="00E76A4B"/>
    <w:rsid w:val="00E77A97"/>
    <w:rsid w:val="00E80784"/>
    <w:rsid w:val="00E808A2"/>
    <w:rsid w:val="00E80C81"/>
    <w:rsid w:val="00E81BEE"/>
    <w:rsid w:val="00E81D7F"/>
    <w:rsid w:val="00E82B7B"/>
    <w:rsid w:val="00E82FFD"/>
    <w:rsid w:val="00E84884"/>
    <w:rsid w:val="00E854FD"/>
    <w:rsid w:val="00E85946"/>
    <w:rsid w:val="00E87018"/>
    <w:rsid w:val="00E88116"/>
    <w:rsid w:val="00E9191D"/>
    <w:rsid w:val="00E9192D"/>
    <w:rsid w:val="00E94BCA"/>
    <w:rsid w:val="00E96423"/>
    <w:rsid w:val="00E96BAC"/>
    <w:rsid w:val="00E9747C"/>
    <w:rsid w:val="00E97F53"/>
    <w:rsid w:val="00E9DD8E"/>
    <w:rsid w:val="00EA1F18"/>
    <w:rsid w:val="00EA3110"/>
    <w:rsid w:val="00EA3CC3"/>
    <w:rsid w:val="00EA5E42"/>
    <w:rsid w:val="00EA6994"/>
    <w:rsid w:val="00EA6D7F"/>
    <w:rsid w:val="00EB28BB"/>
    <w:rsid w:val="00EB29D8"/>
    <w:rsid w:val="00EB394E"/>
    <w:rsid w:val="00EB429C"/>
    <w:rsid w:val="00EB432F"/>
    <w:rsid w:val="00EB4655"/>
    <w:rsid w:val="00EB5238"/>
    <w:rsid w:val="00EB532D"/>
    <w:rsid w:val="00EB5D4E"/>
    <w:rsid w:val="00EB6C70"/>
    <w:rsid w:val="00EB7876"/>
    <w:rsid w:val="00EC0063"/>
    <w:rsid w:val="00EC20F8"/>
    <w:rsid w:val="00EC3275"/>
    <w:rsid w:val="00EC3725"/>
    <w:rsid w:val="00EC45D1"/>
    <w:rsid w:val="00EC4DF9"/>
    <w:rsid w:val="00EC5236"/>
    <w:rsid w:val="00EC62E2"/>
    <w:rsid w:val="00EC672B"/>
    <w:rsid w:val="00EC675F"/>
    <w:rsid w:val="00EC6AE8"/>
    <w:rsid w:val="00EC7EA6"/>
    <w:rsid w:val="00ED0AE3"/>
    <w:rsid w:val="00ED2ED2"/>
    <w:rsid w:val="00ED3377"/>
    <w:rsid w:val="00ED3570"/>
    <w:rsid w:val="00ED37AB"/>
    <w:rsid w:val="00ED3DFA"/>
    <w:rsid w:val="00ED69DF"/>
    <w:rsid w:val="00ED81EB"/>
    <w:rsid w:val="00EE129E"/>
    <w:rsid w:val="00EE310A"/>
    <w:rsid w:val="00EE3B7C"/>
    <w:rsid w:val="00EE4B84"/>
    <w:rsid w:val="00EE5FB6"/>
    <w:rsid w:val="00EE67CF"/>
    <w:rsid w:val="00EE68FE"/>
    <w:rsid w:val="00EF1398"/>
    <w:rsid w:val="00EF1B6C"/>
    <w:rsid w:val="00EF2360"/>
    <w:rsid w:val="00EF23C2"/>
    <w:rsid w:val="00EF2A2E"/>
    <w:rsid w:val="00EF2D6F"/>
    <w:rsid w:val="00EF3F78"/>
    <w:rsid w:val="00EF4426"/>
    <w:rsid w:val="00EF5065"/>
    <w:rsid w:val="00EF5589"/>
    <w:rsid w:val="00EF5976"/>
    <w:rsid w:val="00EF70B9"/>
    <w:rsid w:val="00EF7910"/>
    <w:rsid w:val="00EF7E5B"/>
    <w:rsid w:val="00F0078A"/>
    <w:rsid w:val="00F008F6"/>
    <w:rsid w:val="00F00E15"/>
    <w:rsid w:val="00F01A78"/>
    <w:rsid w:val="00F01D14"/>
    <w:rsid w:val="00F036DC"/>
    <w:rsid w:val="00F040B5"/>
    <w:rsid w:val="00F05A1E"/>
    <w:rsid w:val="00F071DC"/>
    <w:rsid w:val="00F10EF8"/>
    <w:rsid w:val="00F117C4"/>
    <w:rsid w:val="00F129DB"/>
    <w:rsid w:val="00F12C54"/>
    <w:rsid w:val="00F130E5"/>
    <w:rsid w:val="00F13CFD"/>
    <w:rsid w:val="00F13DD6"/>
    <w:rsid w:val="00F13F2E"/>
    <w:rsid w:val="00F16E6D"/>
    <w:rsid w:val="00F170B6"/>
    <w:rsid w:val="00F17E79"/>
    <w:rsid w:val="00F215D6"/>
    <w:rsid w:val="00F231A5"/>
    <w:rsid w:val="00F23491"/>
    <w:rsid w:val="00F2392E"/>
    <w:rsid w:val="00F24DDF"/>
    <w:rsid w:val="00F26025"/>
    <w:rsid w:val="00F27B0A"/>
    <w:rsid w:val="00F27B22"/>
    <w:rsid w:val="00F27EEC"/>
    <w:rsid w:val="00F316D8"/>
    <w:rsid w:val="00F31DEC"/>
    <w:rsid w:val="00F32330"/>
    <w:rsid w:val="00F32CC5"/>
    <w:rsid w:val="00F333D4"/>
    <w:rsid w:val="00F340AE"/>
    <w:rsid w:val="00F36B2F"/>
    <w:rsid w:val="00F37E4C"/>
    <w:rsid w:val="00F408C2"/>
    <w:rsid w:val="00F40E63"/>
    <w:rsid w:val="00F41C4C"/>
    <w:rsid w:val="00F435F9"/>
    <w:rsid w:val="00F4396B"/>
    <w:rsid w:val="00F44313"/>
    <w:rsid w:val="00F44432"/>
    <w:rsid w:val="00F454CE"/>
    <w:rsid w:val="00F45B13"/>
    <w:rsid w:val="00F479A6"/>
    <w:rsid w:val="00F50188"/>
    <w:rsid w:val="00F507F7"/>
    <w:rsid w:val="00F50BB4"/>
    <w:rsid w:val="00F50F84"/>
    <w:rsid w:val="00F50FB9"/>
    <w:rsid w:val="00F51B1D"/>
    <w:rsid w:val="00F51E8B"/>
    <w:rsid w:val="00F52CC3"/>
    <w:rsid w:val="00F53BFC"/>
    <w:rsid w:val="00F54C0E"/>
    <w:rsid w:val="00F5625E"/>
    <w:rsid w:val="00F56373"/>
    <w:rsid w:val="00F5643F"/>
    <w:rsid w:val="00F572B2"/>
    <w:rsid w:val="00F5762C"/>
    <w:rsid w:val="00F6186F"/>
    <w:rsid w:val="00F622F9"/>
    <w:rsid w:val="00F62710"/>
    <w:rsid w:val="00F6361D"/>
    <w:rsid w:val="00F642A7"/>
    <w:rsid w:val="00F65071"/>
    <w:rsid w:val="00F6643E"/>
    <w:rsid w:val="00F667D2"/>
    <w:rsid w:val="00F70D60"/>
    <w:rsid w:val="00F727E9"/>
    <w:rsid w:val="00F72967"/>
    <w:rsid w:val="00F75834"/>
    <w:rsid w:val="00F7644E"/>
    <w:rsid w:val="00F8097D"/>
    <w:rsid w:val="00F80D99"/>
    <w:rsid w:val="00F8128B"/>
    <w:rsid w:val="00F81388"/>
    <w:rsid w:val="00F826E0"/>
    <w:rsid w:val="00F83426"/>
    <w:rsid w:val="00F83695"/>
    <w:rsid w:val="00F838F0"/>
    <w:rsid w:val="00F845E2"/>
    <w:rsid w:val="00F84BDB"/>
    <w:rsid w:val="00F852F4"/>
    <w:rsid w:val="00F86AB5"/>
    <w:rsid w:val="00F86F3E"/>
    <w:rsid w:val="00F873BC"/>
    <w:rsid w:val="00F87E78"/>
    <w:rsid w:val="00F8830B"/>
    <w:rsid w:val="00F909D8"/>
    <w:rsid w:val="00F90F89"/>
    <w:rsid w:val="00F92D3B"/>
    <w:rsid w:val="00F93024"/>
    <w:rsid w:val="00F93414"/>
    <w:rsid w:val="00F93CD0"/>
    <w:rsid w:val="00F941C2"/>
    <w:rsid w:val="00F94230"/>
    <w:rsid w:val="00F944F6"/>
    <w:rsid w:val="00F94B3F"/>
    <w:rsid w:val="00F96810"/>
    <w:rsid w:val="00F97768"/>
    <w:rsid w:val="00F97C67"/>
    <w:rsid w:val="00F97EC9"/>
    <w:rsid w:val="00FA035B"/>
    <w:rsid w:val="00FA0E0B"/>
    <w:rsid w:val="00FA1014"/>
    <w:rsid w:val="00FA2827"/>
    <w:rsid w:val="00FA2997"/>
    <w:rsid w:val="00FA2A6D"/>
    <w:rsid w:val="00FA2C0A"/>
    <w:rsid w:val="00FA2E7A"/>
    <w:rsid w:val="00FA3337"/>
    <w:rsid w:val="00FA5DB1"/>
    <w:rsid w:val="00FA69E3"/>
    <w:rsid w:val="00FA777B"/>
    <w:rsid w:val="00FAB781"/>
    <w:rsid w:val="00FAD0CF"/>
    <w:rsid w:val="00FB02A4"/>
    <w:rsid w:val="00FB0F29"/>
    <w:rsid w:val="00FB0F81"/>
    <w:rsid w:val="00FB10C7"/>
    <w:rsid w:val="00FB19DE"/>
    <w:rsid w:val="00FB37EC"/>
    <w:rsid w:val="00FB3A26"/>
    <w:rsid w:val="00FB4024"/>
    <w:rsid w:val="00FB4816"/>
    <w:rsid w:val="00FB4FCD"/>
    <w:rsid w:val="00FB53A8"/>
    <w:rsid w:val="00FB69B3"/>
    <w:rsid w:val="00FC0049"/>
    <w:rsid w:val="00FC01EA"/>
    <w:rsid w:val="00FC05E1"/>
    <w:rsid w:val="00FC1935"/>
    <w:rsid w:val="00FC1E91"/>
    <w:rsid w:val="00FC1EDD"/>
    <w:rsid w:val="00FC2D5D"/>
    <w:rsid w:val="00FC4201"/>
    <w:rsid w:val="00FC58D3"/>
    <w:rsid w:val="00FC5DD2"/>
    <w:rsid w:val="00FC5E7A"/>
    <w:rsid w:val="00FC6768"/>
    <w:rsid w:val="00FC6CD4"/>
    <w:rsid w:val="00FC6D2B"/>
    <w:rsid w:val="00FD04BE"/>
    <w:rsid w:val="00FD07C2"/>
    <w:rsid w:val="00FD2CAA"/>
    <w:rsid w:val="00FD4713"/>
    <w:rsid w:val="00FD4FCF"/>
    <w:rsid w:val="00FD69DC"/>
    <w:rsid w:val="00FD74F9"/>
    <w:rsid w:val="00FD7730"/>
    <w:rsid w:val="00FE12C5"/>
    <w:rsid w:val="00FE2192"/>
    <w:rsid w:val="00FE2C42"/>
    <w:rsid w:val="00FE3164"/>
    <w:rsid w:val="00FE3E65"/>
    <w:rsid w:val="00FE4DF7"/>
    <w:rsid w:val="00FE53AD"/>
    <w:rsid w:val="00FE55C6"/>
    <w:rsid w:val="00FE738A"/>
    <w:rsid w:val="00FE7683"/>
    <w:rsid w:val="00FE7BEF"/>
    <w:rsid w:val="00FF38D1"/>
    <w:rsid w:val="00FF4ED6"/>
    <w:rsid w:val="00FF5ABF"/>
    <w:rsid w:val="00FF61CC"/>
    <w:rsid w:val="00FF66C3"/>
    <w:rsid w:val="00FF7AB5"/>
    <w:rsid w:val="00FF7D0F"/>
    <w:rsid w:val="0100E67E"/>
    <w:rsid w:val="01014239"/>
    <w:rsid w:val="01018675"/>
    <w:rsid w:val="010580D5"/>
    <w:rsid w:val="010657F5"/>
    <w:rsid w:val="010728D2"/>
    <w:rsid w:val="01096CD6"/>
    <w:rsid w:val="0109EDB6"/>
    <w:rsid w:val="010A25D5"/>
    <w:rsid w:val="010A39AC"/>
    <w:rsid w:val="010AAE60"/>
    <w:rsid w:val="010DFDC9"/>
    <w:rsid w:val="010E7E16"/>
    <w:rsid w:val="010FED69"/>
    <w:rsid w:val="01111EBD"/>
    <w:rsid w:val="01117141"/>
    <w:rsid w:val="0111AC09"/>
    <w:rsid w:val="0113D282"/>
    <w:rsid w:val="01166D21"/>
    <w:rsid w:val="011A5FFA"/>
    <w:rsid w:val="011EDB09"/>
    <w:rsid w:val="0120CE0C"/>
    <w:rsid w:val="012325A5"/>
    <w:rsid w:val="01244ECB"/>
    <w:rsid w:val="012816F0"/>
    <w:rsid w:val="012855EE"/>
    <w:rsid w:val="0128ACDC"/>
    <w:rsid w:val="012A5E8E"/>
    <w:rsid w:val="012AC8EB"/>
    <w:rsid w:val="012EB509"/>
    <w:rsid w:val="012EB6CA"/>
    <w:rsid w:val="01300442"/>
    <w:rsid w:val="0132C8C0"/>
    <w:rsid w:val="0135A51D"/>
    <w:rsid w:val="0137A13D"/>
    <w:rsid w:val="013C10E9"/>
    <w:rsid w:val="013C429A"/>
    <w:rsid w:val="013EA174"/>
    <w:rsid w:val="014009EE"/>
    <w:rsid w:val="014062DB"/>
    <w:rsid w:val="014202AE"/>
    <w:rsid w:val="0143068B"/>
    <w:rsid w:val="01431FEC"/>
    <w:rsid w:val="014364B1"/>
    <w:rsid w:val="0143FF9E"/>
    <w:rsid w:val="01479E5F"/>
    <w:rsid w:val="01482F85"/>
    <w:rsid w:val="014B38D5"/>
    <w:rsid w:val="014CF00B"/>
    <w:rsid w:val="014D06C6"/>
    <w:rsid w:val="014E9669"/>
    <w:rsid w:val="014EBD33"/>
    <w:rsid w:val="014F9CB2"/>
    <w:rsid w:val="014FA977"/>
    <w:rsid w:val="0151218E"/>
    <w:rsid w:val="01516F5E"/>
    <w:rsid w:val="0154749A"/>
    <w:rsid w:val="0155C00E"/>
    <w:rsid w:val="0156325B"/>
    <w:rsid w:val="0156D666"/>
    <w:rsid w:val="015773E2"/>
    <w:rsid w:val="0157D180"/>
    <w:rsid w:val="0158D605"/>
    <w:rsid w:val="01591E0A"/>
    <w:rsid w:val="015ABA68"/>
    <w:rsid w:val="015DEE4C"/>
    <w:rsid w:val="0160E00A"/>
    <w:rsid w:val="016125F0"/>
    <w:rsid w:val="0164DFF4"/>
    <w:rsid w:val="0165F733"/>
    <w:rsid w:val="0171EAEE"/>
    <w:rsid w:val="01788EA6"/>
    <w:rsid w:val="01791CD8"/>
    <w:rsid w:val="01793D48"/>
    <w:rsid w:val="017A1741"/>
    <w:rsid w:val="017A5B5F"/>
    <w:rsid w:val="017AA53B"/>
    <w:rsid w:val="017BA03E"/>
    <w:rsid w:val="017EEA17"/>
    <w:rsid w:val="0182638D"/>
    <w:rsid w:val="0183E594"/>
    <w:rsid w:val="0184651A"/>
    <w:rsid w:val="01896C9B"/>
    <w:rsid w:val="018AE8A3"/>
    <w:rsid w:val="018DDA1C"/>
    <w:rsid w:val="01910308"/>
    <w:rsid w:val="01918940"/>
    <w:rsid w:val="01921059"/>
    <w:rsid w:val="01958ACE"/>
    <w:rsid w:val="0195AA77"/>
    <w:rsid w:val="019A1A27"/>
    <w:rsid w:val="019D64A8"/>
    <w:rsid w:val="019E8402"/>
    <w:rsid w:val="01A3C8D4"/>
    <w:rsid w:val="01A42A6F"/>
    <w:rsid w:val="01A6E35F"/>
    <w:rsid w:val="01A83C8D"/>
    <w:rsid w:val="01AD67FA"/>
    <w:rsid w:val="01B05F90"/>
    <w:rsid w:val="01B11715"/>
    <w:rsid w:val="01B281CA"/>
    <w:rsid w:val="01B37C4B"/>
    <w:rsid w:val="01B615F2"/>
    <w:rsid w:val="01B8A36E"/>
    <w:rsid w:val="01BB7740"/>
    <w:rsid w:val="01BC54F5"/>
    <w:rsid w:val="01C170B0"/>
    <w:rsid w:val="01C4BAFA"/>
    <w:rsid w:val="01C79AB1"/>
    <w:rsid w:val="01C8435C"/>
    <w:rsid w:val="01C89D41"/>
    <w:rsid w:val="01C9065D"/>
    <w:rsid w:val="01C95175"/>
    <w:rsid w:val="01C9A1EE"/>
    <w:rsid w:val="01C9FFA7"/>
    <w:rsid w:val="01CA7CE8"/>
    <w:rsid w:val="01CAC755"/>
    <w:rsid w:val="01CB20BC"/>
    <w:rsid w:val="01CDC12D"/>
    <w:rsid w:val="01CFC699"/>
    <w:rsid w:val="01D0592B"/>
    <w:rsid w:val="01D189AB"/>
    <w:rsid w:val="01D35EF5"/>
    <w:rsid w:val="01D45DA6"/>
    <w:rsid w:val="01D932C2"/>
    <w:rsid w:val="01DAE187"/>
    <w:rsid w:val="01DBA921"/>
    <w:rsid w:val="01DBE162"/>
    <w:rsid w:val="01DCE919"/>
    <w:rsid w:val="01DCEF93"/>
    <w:rsid w:val="01DD7DA3"/>
    <w:rsid w:val="01E464E0"/>
    <w:rsid w:val="01E4AFEF"/>
    <w:rsid w:val="01E5ADEA"/>
    <w:rsid w:val="01E90129"/>
    <w:rsid w:val="01E9B356"/>
    <w:rsid w:val="01EA4056"/>
    <w:rsid w:val="01EB0B56"/>
    <w:rsid w:val="01EC47DB"/>
    <w:rsid w:val="01F38F68"/>
    <w:rsid w:val="01F4C4B1"/>
    <w:rsid w:val="01F59C26"/>
    <w:rsid w:val="01F88879"/>
    <w:rsid w:val="01F9CCA9"/>
    <w:rsid w:val="01FA020B"/>
    <w:rsid w:val="01FD8740"/>
    <w:rsid w:val="01FD8915"/>
    <w:rsid w:val="01FDA9D1"/>
    <w:rsid w:val="01FDB3CC"/>
    <w:rsid w:val="01FE73DD"/>
    <w:rsid w:val="02003030"/>
    <w:rsid w:val="0201D5A7"/>
    <w:rsid w:val="02033152"/>
    <w:rsid w:val="02037487"/>
    <w:rsid w:val="02045FC2"/>
    <w:rsid w:val="0204AC51"/>
    <w:rsid w:val="02068DF1"/>
    <w:rsid w:val="0208B9EA"/>
    <w:rsid w:val="020A6E81"/>
    <w:rsid w:val="020B2ED1"/>
    <w:rsid w:val="020C96FD"/>
    <w:rsid w:val="020DB811"/>
    <w:rsid w:val="02120C67"/>
    <w:rsid w:val="02122B4F"/>
    <w:rsid w:val="021261AD"/>
    <w:rsid w:val="0213AA6D"/>
    <w:rsid w:val="0215912A"/>
    <w:rsid w:val="0216471D"/>
    <w:rsid w:val="02181534"/>
    <w:rsid w:val="02183EA4"/>
    <w:rsid w:val="0219400D"/>
    <w:rsid w:val="021AB0D7"/>
    <w:rsid w:val="021B2394"/>
    <w:rsid w:val="021E39C1"/>
    <w:rsid w:val="021E68E9"/>
    <w:rsid w:val="02202D7A"/>
    <w:rsid w:val="0220300C"/>
    <w:rsid w:val="02227729"/>
    <w:rsid w:val="022589BB"/>
    <w:rsid w:val="02271EA3"/>
    <w:rsid w:val="0227B644"/>
    <w:rsid w:val="0227ECE7"/>
    <w:rsid w:val="02283984"/>
    <w:rsid w:val="022929CF"/>
    <w:rsid w:val="02294EAB"/>
    <w:rsid w:val="02296B61"/>
    <w:rsid w:val="022A9319"/>
    <w:rsid w:val="022BB531"/>
    <w:rsid w:val="022CEE60"/>
    <w:rsid w:val="022E8CC0"/>
    <w:rsid w:val="02349311"/>
    <w:rsid w:val="02381273"/>
    <w:rsid w:val="0238D799"/>
    <w:rsid w:val="02392B87"/>
    <w:rsid w:val="023D4246"/>
    <w:rsid w:val="02444830"/>
    <w:rsid w:val="0246BF46"/>
    <w:rsid w:val="02495D10"/>
    <w:rsid w:val="0249B7E3"/>
    <w:rsid w:val="0249F8A2"/>
    <w:rsid w:val="024CC10E"/>
    <w:rsid w:val="024CED88"/>
    <w:rsid w:val="024E0EA2"/>
    <w:rsid w:val="02517E6E"/>
    <w:rsid w:val="0251E52C"/>
    <w:rsid w:val="0254CA8E"/>
    <w:rsid w:val="0257EC22"/>
    <w:rsid w:val="0258FBAF"/>
    <w:rsid w:val="0259811C"/>
    <w:rsid w:val="025D8A0B"/>
    <w:rsid w:val="025EE6EC"/>
    <w:rsid w:val="026100FD"/>
    <w:rsid w:val="02619F55"/>
    <w:rsid w:val="02645C60"/>
    <w:rsid w:val="0266A974"/>
    <w:rsid w:val="026858AA"/>
    <w:rsid w:val="02688A5C"/>
    <w:rsid w:val="02698FCC"/>
    <w:rsid w:val="026B6FEC"/>
    <w:rsid w:val="026BE6E5"/>
    <w:rsid w:val="026E2B8A"/>
    <w:rsid w:val="026E54AF"/>
    <w:rsid w:val="026FC002"/>
    <w:rsid w:val="026FF1E3"/>
    <w:rsid w:val="0270DE0F"/>
    <w:rsid w:val="0273D7E2"/>
    <w:rsid w:val="02769383"/>
    <w:rsid w:val="0277FFA9"/>
    <w:rsid w:val="0279A274"/>
    <w:rsid w:val="027CE1CA"/>
    <w:rsid w:val="027ECFB3"/>
    <w:rsid w:val="0280B696"/>
    <w:rsid w:val="02818081"/>
    <w:rsid w:val="0281880E"/>
    <w:rsid w:val="02835DB0"/>
    <w:rsid w:val="0283E7C3"/>
    <w:rsid w:val="0284A80D"/>
    <w:rsid w:val="02864E5D"/>
    <w:rsid w:val="02894A24"/>
    <w:rsid w:val="028B8673"/>
    <w:rsid w:val="028DBECE"/>
    <w:rsid w:val="029047D8"/>
    <w:rsid w:val="02908C8F"/>
    <w:rsid w:val="02909D19"/>
    <w:rsid w:val="02911F3F"/>
    <w:rsid w:val="02950701"/>
    <w:rsid w:val="0295071F"/>
    <w:rsid w:val="029568BF"/>
    <w:rsid w:val="0297B83D"/>
    <w:rsid w:val="02980F06"/>
    <w:rsid w:val="029AAC73"/>
    <w:rsid w:val="029D896C"/>
    <w:rsid w:val="029E170E"/>
    <w:rsid w:val="029E2680"/>
    <w:rsid w:val="029EE951"/>
    <w:rsid w:val="02A0DDB1"/>
    <w:rsid w:val="02A164F1"/>
    <w:rsid w:val="02A1BD1A"/>
    <w:rsid w:val="02A1DDB7"/>
    <w:rsid w:val="02A22824"/>
    <w:rsid w:val="02A2B1A6"/>
    <w:rsid w:val="02A4ED26"/>
    <w:rsid w:val="02A50F43"/>
    <w:rsid w:val="02A62966"/>
    <w:rsid w:val="02A6691D"/>
    <w:rsid w:val="02A8C905"/>
    <w:rsid w:val="02AD00C1"/>
    <w:rsid w:val="02AD5EC3"/>
    <w:rsid w:val="02B0DA4B"/>
    <w:rsid w:val="02B34BBB"/>
    <w:rsid w:val="02B526DC"/>
    <w:rsid w:val="02B8F69B"/>
    <w:rsid w:val="02B9ADF9"/>
    <w:rsid w:val="02BC5C5E"/>
    <w:rsid w:val="02BCC461"/>
    <w:rsid w:val="02BDF679"/>
    <w:rsid w:val="02BEF1F1"/>
    <w:rsid w:val="02C207B0"/>
    <w:rsid w:val="02C23917"/>
    <w:rsid w:val="02C67D1B"/>
    <w:rsid w:val="02C807CF"/>
    <w:rsid w:val="02C98DC5"/>
    <w:rsid w:val="02CC37D3"/>
    <w:rsid w:val="02CDE7D7"/>
    <w:rsid w:val="02D2A5E3"/>
    <w:rsid w:val="02D4E6D3"/>
    <w:rsid w:val="02D672A8"/>
    <w:rsid w:val="02D72B2B"/>
    <w:rsid w:val="02DA6361"/>
    <w:rsid w:val="02DFA2E7"/>
    <w:rsid w:val="02E0971A"/>
    <w:rsid w:val="02E4E8EF"/>
    <w:rsid w:val="02E511F1"/>
    <w:rsid w:val="02E699C9"/>
    <w:rsid w:val="02E935C4"/>
    <w:rsid w:val="02EED8EB"/>
    <w:rsid w:val="02F0D37B"/>
    <w:rsid w:val="02F241CE"/>
    <w:rsid w:val="02F2EA36"/>
    <w:rsid w:val="02F33682"/>
    <w:rsid w:val="02F3A762"/>
    <w:rsid w:val="02F4D26C"/>
    <w:rsid w:val="02F510AF"/>
    <w:rsid w:val="02F67445"/>
    <w:rsid w:val="02F8B471"/>
    <w:rsid w:val="02FB50D8"/>
    <w:rsid w:val="02FBC718"/>
    <w:rsid w:val="02FC477F"/>
    <w:rsid w:val="02FF6CE7"/>
    <w:rsid w:val="03010EA8"/>
    <w:rsid w:val="030136A5"/>
    <w:rsid w:val="03057118"/>
    <w:rsid w:val="0305B1AC"/>
    <w:rsid w:val="0309553C"/>
    <w:rsid w:val="0309FDDA"/>
    <w:rsid w:val="030A7631"/>
    <w:rsid w:val="030B55F8"/>
    <w:rsid w:val="030C9C12"/>
    <w:rsid w:val="030D3999"/>
    <w:rsid w:val="031051EA"/>
    <w:rsid w:val="03111D2B"/>
    <w:rsid w:val="0311CAFF"/>
    <w:rsid w:val="03138F27"/>
    <w:rsid w:val="031705FF"/>
    <w:rsid w:val="0317EA59"/>
    <w:rsid w:val="03183726"/>
    <w:rsid w:val="031B6060"/>
    <w:rsid w:val="031BDF4B"/>
    <w:rsid w:val="032251EE"/>
    <w:rsid w:val="032633D2"/>
    <w:rsid w:val="0329100A"/>
    <w:rsid w:val="032B2152"/>
    <w:rsid w:val="032EC6F6"/>
    <w:rsid w:val="0333C6E6"/>
    <w:rsid w:val="03350F93"/>
    <w:rsid w:val="03353251"/>
    <w:rsid w:val="03372910"/>
    <w:rsid w:val="03376C42"/>
    <w:rsid w:val="0337B137"/>
    <w:rsid w:val="0338009D"/>
    <w:rsid w:val="033C1679"/>
    <w:rsid w:val="033C4CE2"/>
    <w:rsid w:val="033F02A6"/>
    <w:rsid w:val="034046A7"/>
    <w:rsid w:val="0340685A"/>
    <w:rsid w:val="03428AFB"/>
    <w:rsid w:val="0342FEAF"/>
    <w:rsid w:val="034326E0"/>
    <w:rsid w:val="03444669"/>
    <w:rsid w:val="03452AB4"/>
    <w:rsid w:val="0346DDA4"/>
    <w:rsid w:val="0348B756"/>
    <w:rsid w:val="03499873"/>
    <w:rsid w:val="0349AEF8"/>
    <w:rsid w:val="034AA383"/>
    <w:rsid w:val="034D2F27"/>
    <w:rsid w:val="034FB6EF"/>
    <w:rsid w:val="0351873C"/>
    <w:rsid w:val="0351D9AA"/>
    <w:rsid w:val="03521B73"/>
    <w:rsid w:val="03535CBB"/>
    <w:rsid w:val="0356FA29"/>
    <w:rsid w:val="03579C3C"/>
    <w:rsid w:val="0359FFE1"/>
    <w:rsid w:val="035A19B9"/>
    <w:rsid w:val="035DC748"/>
    <w:rsid w:val="035E657A"/>
    <w:rsid w:val="035FE375"/>
    <w:rsid w:val="03608FCA"/>
    <w:rsid w:val="0361C723"/>
    <w:rsid w:val="03628BD3"/>
    <w:rsid w:val="0364D544"/>
    <w:rsid w:val="036575C1"/>
    <w:rsid w:val="0368182A"/>
    <w:rsid w:val="036BA8A0"/>
    <w:rsid w:val="036C009A"/>
    <w:rsid w:val="03728704"/>
    <w:rsid w:val="03729318"/>
    <w:rsid w:val="03741316"/>
    <w:rsid w:val="0374D7FF"/>
    <w:rsid w:val="0376E289"/>
    <w:rsid w:val="03773329"/>
    <w:rsid w:val="0379E315"/>
    <w:rsid w:val="037B8997"/>
    <w:rsid w:val="037C4B58"/>
    <w:rsid w:val="037F9A85"/>
    <w:rsid w:val="037FC4E0"/>
    <w:rsid w:val="038064FA"/>
    <w:rsid w:val="038093F4"/>
    <w:rsid w:val="0380ED0F"/>
    <w:rsid w:val="03824AC0"/>
    <w:rsid w:val="0382D495"/>
    <w:rsid w:val="0383A0DB"/>
    <w:rsid w:val="0384527E"/>
    <w:rsid w:val="038C2D8F"/>
    <w:rsid w:val="038E48A6"/>
    <w:rsid w:val="0393DEF4"/>
    <w:rsid w:val="0396A499"/>
    <w:rsid w:val="03975880"/>
    <w:rsid w:val="0397642D"/>
    <w:rsid w:val="039C455D"/>
    <w:rsid w:val="039F4BFC"/>
    <w:rsid w:val="03A09DAC"/>
    <w:rsid w:val="03A14F61"/>
    <w:rsid w:val="03A1C880"/>
    <w:rsid w:val="03A26060"/>
    <w:rsid w:val="03A2EB5B"/>
    <w:rsid w:val="03A655C4"/>
    <w:rsid w:val="03A74ECB"/>
    <w:rsid w:val="03A968A1"/>
    <w:rsid w:val="03AA973A"/>
    <w:rsid w:val="03AAF6B0"/>
    <w:rsid w:val="03AC5E7A"/>
    <w:rsid w:val="03AD23E8"/>
    <w:rsid w:val="03AE6332"/>
    <w:rsid w:val="03AEDE33"/>
    <w:rsid w:val="03B1655B"/>
    <w:rsid w:val="03B1BEF5"/>
    <w:rsid w:val="03B31584"/>
    <w:rsid w:val="03B31A06"/>
    <w:rsid w:val="03B59A4B"/>
    <w:rsid w:val="03B7282F"/>
    <w:rsid w:val="03B76964"/>
    <w:rsid w:val="03BB08CD"/>
    <w:rsid w:val="03BB8056"/>
    <w:rsid w:val="03BCA208"/>
    <w:rsid w:val="03BED45F"/>
    <w:rsid w:val="03BFC587"/>
    <w:rsid w:val="03C0736B"/>
    <w:rsid w:val="03C2B1BF"/>
    <w:rsid w:val="03C3D302"/>
    <w:rsid w:val="03C50BDB"/>
    <w:rsid w:val="03C6702C"/>
    <w:rsid w:val="03C77A6B"/>
    <w:rsid w:val="03C8A4C6"/>
    <w:rsid w:val="03CE605D"/>
    <w:rsid w:val="03CF2A4D"/>
    <w:rsid w:val="03D0A376"/>
    <w:rsid w:val="03D31780"/>
    <w:rsid w:val="03D6413C"/>
    <w:rsid w:val="03D865D8"/>
    <w:rsid w:val="03DA1DB7"/>
    <w:rsid w:val="03DC021A"/>
    <w:rsid w:val="03DFDC01"/>
    <w:rsid w:val="03E460FD"/>
    <w:rsid w:val="03E8968D"/>
    <w:rsid w:val="03E8E945"/>
    <w:rsid w:val="03E9E0BC"/>
    <w:rsid w:val="03EDE080"/>
    <w:rsid w:val="03F1BEC3"/>
    <w:rsid w:val="03F2BD60"/>
    <w:rsid w:val="03F4565F"/>
    <w:rsid w:val="03F73648"/>
    <w:rsid w:val="03F83D58"/>
    <w:rsid w:val="03F88A84"/>
    <w:rsid w:val="03FAC627"/>
    <w:rsid w:val="03FFAD81"/>
    <w:rsid w:val="04003340"/>
    <w:rsid w:val="04012913"/>
    <w:rsid w:val="0403AD80"/>
    <w:rsid w:val="04078D6A"/>
    <w:rsid w:val="0407B6F5"/>
    <w:rsid w:val="0409B4AA"/>
    <w:rsid w:val="040BC1E1"/>
    <w:rsid w:val="040CFC17"/>
    <w:rsid w:val="04105E8C"/>
    <w:rsid w:val="04114BAE"/>
    <w:rsid w:val="0412453E"/>
    <w:rsid w:val="04146DFA"/>
    <w:rsid w:val="0415EE4E"/>
    <w:rsid w:val="0417725C"/>
    <w:rsid w:val="0417CE37"/>
    <w:rsid w:val="041856CF"/>
    <w:rsid w:val="041A08F6"/>
    <w:rsid w:val="041AA8DB"/>
    <w:rsid w:val="041AFC59"/>
    <w:rsid w:val="041CDC0F"/>
    <w:rsid w:val="041CEA17"/>
    <w:rsid w:val="041D7866"/>
    <w:rsid w:val="041E76E1"/>
    <w:rsid w:val="04223349"/>
    <w:rsid w:val="0423F5EA"/>
    <w:rsid w:val="0424A08A"/>
    <w:rsid w:val="0425CCE3"/>
    <w:rsid w:val="04293EA0"/>
    <w:rsid w:val="04299455"/>
    <w:rsid w:val="042A04BF"/>
    <w:rsid w:val="042A23DE"/>
    <w:rsid w:val="042C8040"/>
    <w:rsid w:val="042CBB0F"/>
    <w:rsid w:val="042E1AD1"/>
    <w:rsid w:val="042E6FB7"/>
    <w:rsid w:val="04317ED8"/>
    <w:rsid w:val="04362697"/>
    <w:rsid w:val="04370D6B"/>
    <w:rsid w:val="043A72C0"/>
    <w:rsid w:val="043C7EBC"/>
    <w:rsid w:val="043CC92B"/>
    <w:rsid w:val="043D89EA"/>
    <w:rsid w:val="043E0D7C"/>
    <w:rsid w:val="043F094F"/>
    <w:rsid w:val="04413BBE"/>
    <w:rsid w:val="04420FB2"/>
    <w:rsid w:val="0442A986"/>
    <w:rsid w:val="0442B251"/>
    <w:rsid w:val="0446A822"/>
    <w:rsid w:val="0447361F"/>
    <w:rsid w:val="044BB89D"/>
    <w:rsid w:val="044BEDC4"/>
    <w:rsid w:val="045075E0"/>
    <w:rsid w:val="0452A3C7"/>
    <w:rsid w:val="0453DF4B"/>
    <w:rsid w:val="04541A87"/>
    <w:rsid w:val="04562E5A"/>
    <w:rsid w:val="045A92B8"/>
    <w:rsid w:val="045AF221"/>
    <w:rsid w:val="045B1C9B"/>
    <w:rsid w:val="045B5049"/>
    <w:rsid w:val="045C9C3A"/>
    <w:rsid w:val="045EFA28"/>
    <w:rsid w:val="0464D290"/>
    <w:rsid w:val="0465A971"/>
    <w:rsid w:val="04674E97"/>
    <w:rsid w:val="0467FB53"/>
    <w:rsid w:val="046862F0"/>
    <w:rsid w:val="04698353"/>
    <w:rsid w:val="046E0BD0"/>
    <w:rsid w:val="046E7B33"/>
    <w:rsid w:val="046F9111"/>
    <w:rsid w:val="0472B8BD"/>
    <w:rsid w:val="04739379"/>
    <w:rsid w:val="04754862"/>
    <w:rsid w:val="04754C96"/>
    <w:rsid w:val="047741AE"/>
    <w:rsid w:val="0477A365"/>
    <w:rsid w:val="0479865E"/>
    <w:rsid w:val="047C1895"/>
    <w:rsid w:val="047C5165"/>
    <w:rsid w:val="048003D9"/>
    <w:rsid w:val="04813F60"/>
    <w:rsid w:val="0481BBE3"/>
    <w:rsid w:val="04826FC5"/>
    <w:rsid w:val="0483CCA9"/>
    <w:rsid w:val="0489B249"/>
    <w:rsid w:val="048A12E1"/>
    <w:rsid w:val="048D041D"/>
    <w:rsid w:val="048D054E"/>
    <w:rsid w:val="048E21A9"/>
    <w:rsid w:val="048E5DE2"/>
    <w:rsid w:val="048F51AD"/>
    <w:rsid w:val="04916317"/>
    <w:rsid w:val="04922BC3"/>
    <w:rsid w:val="04947796"/>
    <w:rsid w:val="04963D0D"/>
    <w:rsid w:val="0498258E"/>
    <w:rsid w:val="0499DBA9"/>
    <w:rsid w:val="049B5E43"/>
    <w:rsid w:val="049F622B"/>
    <w:rsid w:val="049F772D"/>
    <w:rsid w:val="04A035EC"/>
    <w:rsid w:val="04A189E9"/>
    <w:rsid w:val="04A1ED6A"/>
    <w:rsid w:val="04A1F68F"/>
    <w:rsid w:val="04A2A217"/>
    <w:rsid w:val="04A2CBE3"/>
    <w:rsid w:val="04A344CB"/>
    <w:rsid w:val="04A6C1E9"/>
    <w:rsid w:val="04A77D25"/>
    <w:rsid w:val="04A7CA79"/>
    <w:rsid w:val="04A7FCAB"/>
    <w:rsid w:val="04A8065B"/>
    <w:rsid w:val="04A909FA"/>
    <w:rsid w:val="04AD063A"/>
    <w:rsid w:val="04AD8A24"/>
    <w:rsid w:val="04AE79F7"/>
    <w:rsid w:val="04B1A96A"/>
    <w:rsid w:val="04B817DE"/>
    <w:rsid w:val="04B992F9"/>
    <w:rsid w:val="04B9DF5F"/>
    <w:rsid w:val="04B9EE8C"/>
    <w:rsid w:val="04BA26B5"/>
    <w:rsid w:val="04BDB597"/>
    <w:rsid w:val="04BE07D0"/>
    <w:rsid w:val="04BEC1D6"/>
    <w:rsid w:val="04BEC74A"/>
    <w:rsid w:val="04C20DB0"/>
    <w:rsid w:val="04C382DD"/>
    <w:rsid w:val="04C758A8"/>
    <w:rsid w:val="04CA7A1B"/>
    <w:rsid w:val="04CAD38F"/>
    <w:rsid w:val="04CB3524"/>
    <w:rsid w:val="04CBC131"/>
    <w:rsid w:val="04CCA936"/>
    <w:rsid w:val="04CDB150"/>
    <w:rsid w:val="04CE2767"/>
    <w:rsid w:val="04CF94AB"/>
    <w:rsid w:val="04D3712E"/>
    <w:rsid w:val="04D98EA9"/>
    <w:rsid w:val="04E03F63"/>
    <w:rsid w:val="04E14BFD"/>
    <w:rsid w:val="04E1704B"/>
    <w:rsid w:val="04E45253"/>
    <w:rsid w:val="04E49035"/>
    <w:rsid w:val="04E4B492"/>
    <w:rsid w:val="04E6949B"/>
    <w:rsid w:val="04E738FF"/>
    <w:rsid w:val="04E78FF7"/>
    <w:rsid w:val="04E9E8B1"/>
    <w:rsid w:val="04EA9AA7"/>
    <w:rsid w:val="04EF25E6"/>
    <w:rsid w:val="04EF3227"/>
    <w:rsid w:val="04F00BC0"/>
    <w:rsid w:val="04F044DD"/>
    <w:rsid w:val="04F1931E"/>
    <w:rsid w:val="04F22AE0"/>
    <w:rsid w:val="04F838C8"/>
    <w:rsid w:val="04F9C2EE"/>
    <w:rsid w:val="04FC4EDB"/>
    <w:rsid w:val="04FDA8A9"/>
    <w:rsid w:val="0500620F"/>
    <w:rsid w:val="05034352"/>
    <w:rsid w:val="05058C58"/>
    <w:rsid w:val="050610F1"/>
    <w:rsid w:val="0506CA26"/>
    <w:rsid w:val="05070F81"/>
    <w:rsid w:val="0507ECD0"/>
    <w:rsid w:val="0508A48B"/>
    <w:rsid w:val="050C4800"/>
    <w:rsid w:val="050DC97B"/>
    <w:rsid w:val="050E1CAA"/>
    <w:rsid w:val="0513583D"/>
    <w:rsid w:val="05135893"/>
    <w:rsid w:val="05159C5E"/>
    <w:rsid w:val="0516120C"/>
    <w:rsid w:val="051A9B0C"/>
    <w:rsid w:val="051ABBD5"/>
    <w:rsid w:val="051F6F54"/>
    <w:rsid w:val="052390AA"/>
    <w:rsid w:val="0525B8D4"/>
    <w:rsid w:val="052736C7"/>
    <w:rsid w:val="05276156"/>
    <w:rsid w:val="0527C26C"/>
    <w:rsid w:val="0527D57D"/>
    <w:rsid w:val="0527FDA0"/>
    <w:rsid w:val="0529185F"/>
    <w:rsid w:val="052977A5"/>
    <w:rsid w:val="052B9140"/>
    <w:rsid w:val="052DBD17"/>
    <w:rsid w:val="052DFD6D"/>
    <w:rsid w:val="052EFE04"/>
    <w:rsid w:val="0531AB3B"/>
    <w:rsid w:val="0534247F"/>
    <w:rsid w:val="0534E1A5"/>
    <w:rsid w:val="05354C01"/>
    <w:rsid w:val="0537E4A6"/>
    <w:rsid w:val="053AA182"/>
    <w:rsid w:val="053CD08B"/>
    <w:rsid w:val="053D06E8"/>
    <w:rsid w:val="053D4146"/>
    <w:rsid w:val="053FC2CE"/>
    <w:rsid w:val="05419D8A"/>
    <w:rsid w:val="0541CDCD"/>
    <w:rsid w:val="0542DAF1"/>
    <w:rsid w:val="05436522"/>
    <w:rsid w:val="05454DFF"/>
    <w:rsid w:val="05477F72"/>
    <w:rsid w:val="054844C4"/>
    <w:rsid w:val="05488062"/>
    <w:rsid w:val="0548A06B"/>
    <w:rsid w:val="05492EDA"/>
    <w:rsid w:val="054B0BC7"/>
    <w:rsid w:val="054B34DE"/>
    <w:rsid w:val="054B547B"/>
    <w:rsid w:val="054D569C"/>
    <w:rsid w:val="054D9EC1"/>
    <w:rsid w:val="054DC59E"/>
    <w:rsid w:val="054F8435"/>
    <w:rsid w:val="05503D6E"/>
    <w:rsid w:val="0555044D"/>
    <w:rsid w:val="05550B2C"/>
    <w:rsid w:val="05559EA7"/>
    <w:rsid w:val="05571F2B"/>
    <w:rsid w:val="0558E74F"/>
    <w:rsid w:val="05598A6A"/>
    <w:rsid w:val="055A15F6"/>
    <w:rsid w:val="055B27E6"/>
    <w:rsid w:val="055DB22D"/>
    <w:rsid w:val="055E687D"/>
    <w:rsid w:val="055FD572"/>
    <w:rsid w:val="056117CD"/>
    <w:rsid w:val="0561457F"/>
    <w:rsid w:val="05627FDC"/>
    <w:rsid w:val="0567FA53"/>
    <w:rsid w:val="056A6705"/>
    <w:rsid w:val="056B1F19"/>
    <w:rsid w:val="056B71EB"/>
    <w:rsid w:val="056C91AF"/>
    <w:rsid w:val="056CBE5E"/>
    <w:rsid w:val="056D5E8E"/>
    <w:rsid w:val="056DFA53"/>
    <w:rsid w:val="056E2FB0"/>
    <w:rsid w:val="056F4EF2"/>
    <w:rsid w:val="056FC924"/>
    <w:rsid w:val="0570E1DE"/>
    <w:rsid w:val="0570F43C"/>
    <w:rsid w:val="05719871"/>
    <w:rsid w:val="0572F1A3"/>
    <w:rsid w:val="05738AB1"/>
    <w:rsid w:val="0576BCF7"/>
    <w:rsid w:val="0577BC52"/>
    <w:rsid w:val="057DA8A2"/>
    <w:rsid w:val="05814F65"/>
    <w:rsid w:val="0581CB7E"/>
    <w:rsid w:val="0582F1A0"/>
    <w:rsid w:val="05836879"/>
    <w:rsid w:val="05856C25"/>
    <w:rsid w:val="0587A2F5"/>
    <w:rsid w:val="0587E6E8"/>
    <w:rsid w:val="0588C854"/>
    <w:rsid w:val="058B274C"/>
    <w:rsid w:val="058B79C3"/>
    <w:rsid w:val="058CD6F8"/>
    <w:rsid w:val="059309B7"/>
    <w:rsid w:val="059335C3"/>
    <w:rsid w:val="05940B0D"/>
    <w:rsid w:val="0595AA3F"/>
    <w:rsid w:val="059A034C"/>
    <w:rsid w:val="059C7497"/>
    <w:rsid w:val="059D5EF6"/>
    <w:rsid w:val="059E9D17"/>
    <w:rsid w:val="05A35CE6"/>
    <w:rsid w:val="05A44660"/>
    <w:rsid w:val="05A6C94C"/>
    <w:rsid w:val="05A70DDE"/>
    <w:rsid w:val="05A75CF7"/>
    <w:rsid w:val="05A92866"/>
    <w:rsid w:val="05ABC551"/>
    <w:rsid w:val="05ACD2AF"/>
    <w:rsid w:val="05ADFFDA"/>
    <w:rsid w:val="05B527B3"/>
    <w:rsid w:val="05B6C957"/>
    <w:rsid w:val="05B7E349"/>
    <w:rsid w:val="05B95E0A"/>
    <w:rsid w:val="05B9F0DF"/>
    <w:rsid w:val="05BAB1BC"/>
    <w:rsid w:val="05BB8BC8"/>
    <w:rsid w:val="05BE5FDC"/>
    <w:rsid w:val="05C28232"/>
    <w:rsid w:val="05C35171"/>
    <w:rsid w:val="05C38D38"/>
    <w:rsid w:val="05C63FA8"/>
    <w:rsid w:val="05C7A5CF"/>
    <w:rsid w:val="05CA344C"/>
    <w:rsid w:val="05CB116D"/>
    <w:rsid w:val="05CCEAFE"/>
    <w:rsid w:val="05D32082"/>
    <w:rsid w:val="05D38F6E"/>
    <w:rsid w:val="05D63EE4"/>
    <w:rsid w:val="05D69A9C"/>
    <w:rsid w:val="05D7B41C"/>
    <w:rsid w:val="05D8693F"/>
    <w:rsid w:val="05DA3689"/>
    <w:rsid w:val="05DBECCB"/>
    <w:rsid w:val="05DC8EB7"/>
    <w:rsid w:val="05DE8AEE"/>
    <w:rsid w:val="05DEF565"/>
    <w:rsid w:val="05E2050B"/>
    <w:rsid w:val="05E2C17C"/>
    <w:rsid w:val="05E3BD94"/>
    <w:rsid w:val="05E3C942"/>
    <w:rsid w:val="05E4CB65"/>
    <w:rsid w:val="05E650F0"/>
    <w:rsid w:val="05E650F9"/>
    <w:rsid w:val="05E956CA"/>
    <w:rsid w:val="05EA3D66"/>
    <w:rsid w:val="05EAE547"/>
    <w:rsid w:val="05EB6137"/>
    <w:rsid w:val="05EBD85F"/>
    <w:rsid w:val="05EE0D59"/>
    <w:rsid w:val="05EFC51D"/>
    <w:rsid w:val="05F16B66"/>
    <w:rsid w:val="05F29A42"/>
    <w:rsid w:val="05F4BE9C"/>
    <w:rsid w:val="05F835B1"/>
    <w:rsid w:val="05FB2319"/>
    <w:rsid w:val="05FC737A"/>
    <w:rsid w:val="05FFBE75"/>
    <w:rsid w:val="06001D56"/>
    <w:rsid w:val="0601CD76"/>
    <w:rsid w:val="0602990F"/>
    <w:rsid w:val="0602FFD2"/>
    <w:rsid w:val="0603207B"/>
    <w:rsid w:val="0603AF4D"/>
    <w:rsid w:val="06048899"/>
    <w:rsid w:val="0604D25B"/>
    <w:rsid w:val="0604D7C9"/>
    <w:rsid w:val="06050B51"/>
    <w:rsid w:val="0605CAA5"/>
    <w:rsid w:val="060681E7"/>
    <w:rsid w:val="06078683"/>
    <w:rsid w:val="060A1E08"/>
    <w:rsid w:val="060A3229"/>
    <w:rsid w:val="0610ECB5"/>
    <w:rsid w:val="06137CCB"/>
    <w:rsid w:val="0617FDD0"/>
    <w:rsid w:val="06193542"/>
    <w:rsid w:val="0619AC3D"/>
    <w:rsid w:val="061BDD28"/>
    <w:rsid w:val="061D0F12"/>
    <w:rsid w:val="061D5DCB"/>
    <w:rsid w:val="061DDF80"/>
    <w:rsid w:val="061DF214"/>
    <w:rsid w:val="062454A3"/>
    <w:rsid w:val="06272AD7"/>
    <w:rsid w:val="062853D6"/>
    <w:rsid w:val="0628D63D"/>
    <w:rsid w:val="06290BE4"/>
    <w:rsid w:val="06290DFB"/>
    <w:rsid w:val="062B3827"/>
    <w:rsid w:val="062C3510"/>
    <w:rsid w:val="062D1C12"/>
    <w:rsid w:val="062D7A8C"/>
    <w:rsid w:val="062ED8E8"/>
    <w:rsid w:val="062F2E0A"/>
    <w:rsid w:val="06300BBD"/>
    <w:rsid w:val="06309D0E"/>
    <w:rsid w:val="0634EF1D"/>
    <w:rsid w:val="063AACC1"/>
    <w:rsid w:val="063B6252"/>
    <w:rsid w:val="063F41DF"/>
    <w:rsid w:val="063FE526"/>
    <w:rsid w:val="06422E11"/>
    <w:rsid w:val="0644FF1F"/>
    <w:rsid w:val="0645B2C6"/>
    <w:rsid w:val="0647D63F"/>
    <w:rsid w:val="064A3F28"/>
    <w:rsid w:val="0650ECBB"/>
    <w:rsid w:val="0652AAB2"/>
    <w:rsid w:val="06540E55"/>
    <w:rsid w:val="06545BC2"/>
    <w:rsid w:val="0654AB08"/>
    <w:rsid w:val="0658DCD1"/>
    <w:rsid w:val="065976F1"/>
    <w:rsid w:val="065A120B"/>
    <w:rsid w:val="065D0CED"/>
    <w:rsid w:val="065D3FC5"/>
    <w:rsid w:val="065E1620"/>
    <w:rsid w:val="065FB55A"/>
    <w:rsid w:val="06601855"/>
    <w:rsid w:val="06640D0F"/>
    <w:rsid w:val="06648DC1"/>
    <w:rsid w:val="0665DA6F"/>
    <w:rsid w:val="0666947F"/>
    <w:rsid w:val="06669E08"/>
    <w:rsid w:val="066855BB"/>
    <w:rsid w:val="066945BD"/>
    <w:rsid w:val="066B270B"/>
    <w:rsid w:val="066D5CB0"/>
    <w:rsid w:val="066EA5C8"/>
    <w:rsid w:val="066EC113"/>
    <w:rsid w:val="06722E96"/>
    <w:rsid w:val="0672AD4D"/>
    <w:rsid w:val="0672C4D8"/>
    <w:rsid w:val="06737D9A"/>
    <w:rsid w:val="0673B0AE"/>
    <w:rsid w:val="06742CA7"/>
    <w:rsid w:val="067520C8"/>
    <w:rsid w:val="06775497"/>
    <w:rsid w:val="0679485D"/>
    <w:rsid w:val="067F933C"/>
    <w:rsid w:val="06807D8F"/>
    <w:rsid w:val="06811A6F"/>
    <w:rsid w:val="06825DBB"/>
    <w:rsid w:val="0682E4DD"/>
    <w:rsid w:val="0688A24C"/>
    <w:rsid w:val="068A36A2"/>
    <w:rsid w:val="068AFC50"/>
    <w:rsid w:val="068B3BD5"/>
    <w:rsid w:val="068CBF87"/>
    <w:rsid w:val="0690B5A2"/>
    <w:rsid w:val="0690F32C"/>
    <w:rsid w:val="0690F44F"/>
    <w:rsid w:val="06911A6C"/>
    <w:rsid w:val="069215C0"/>
    <w:rsid w:val="06924ADF"/>
    <w:rsid w:val="06935E6D"/>
    <w:rsid w:val="06942CA1"/>
    <w:rsid w:val="0696B23A"/>
    <w:rsid w:val="069880CE"/>
    <w:rsid w:val="0698FA26"/>
    <w:rsid w:val="069FAC78"/>
    <w:rsid w:val="06A22A2C"/>
    <w:rsid w:val="06A25DF6"/>
    <w:rsid w:val="06A2C755"/>
    <w:rsid w:val="06A2C798"/>
    <w:rsid w:val="06A40242"/>
    <w:rsid w:val="06A4F8DE"/>
    <w:rsid w:val="06A5F43B"/>
    <w:rsid w:val="06A7CD38"/>
    <w:rsid w:val="06AA79D9"/>
    <w:rsid w:val="06AAA205"/>
    <w:rsid w:val="06AB4891"/>
    <w:rsid w:val="06AC7C76"/>
    <w:rsid w:val="06AC9D3A"/>
    <w:rsid w:val="06AD466F"/>
    <w:rsid w:val="06AD973B"/>
    <w:rsid w:val="06AF35AF"/>
    <w:rsid w:val="06B3F0B5"/>
    <w:rsid w:val="06B54C51"/>
    <w:rsid w:val="06B7673F"/>
    <w:rsid w:val="06B81F8E"/>
    <w:rsid w:val="06BC2E65"/>
    <w:rsid w:val="06BC48B9"/>
    <w:rsid w:val="06BC4EE6"/>
    <w:rsid w:val="06BC7726"/>
    <w:rsid w:val="06BDE8D8"/>
    <w:rsid w:val="06BE0F4B"/>
    <w:rsid w:val="06C12AA9"/>
    <w:rsid w:val="06C19C88"/>
    <w:rsid w:val="06C40079"/>
    <w:rsid w:val="06C434CD"/>
    <w:rsid w:val="06C6A91B"/>
    <w:rsid w:val="06CAFEE4"/>
    <w:rsid w:val="06CC774B"/>
    <w:rsid w:val="06CC8092"/>
    <w:rsid w:val="06CE6711"/>
    <w:rsid w:val="06CF2F67"/>
    <w:rsid w:val="06CF7CFD"/>
    <w:rsid w:val="06CF8286"/>
    <w:rsid w:val="06D0875F"/>
    <w:rsid w:val="06D17422"/>
    <w:rsid w:val="06D279C0"/>
    <w:rsid w:val="06D32717"/>
    <w:rsid w:val="06D3CFB9"/>
    <w:rsid w:val="06D8BFA2"/>
    <w:rsid w:val="06D9A7D5"/>
    <w:rsid w:val="06E0D8F8"/>
    <w:rsid w:val="06E1C83D"/>
    <w:rsid w:val="06E329F2"/>
    <w:rsid w:val="06E3FB0B"/>
    <w:rsid w:val="06E66991"/>
    <w:rsid w:val="06E8E38C"/>
    <w:rsid w:val="06E968B2"/>
    <w:rsid w:val="06EAB657"/>
    <w:rsid w:val="06ECEE0A"/>
    <w:rsid w:val="06ED5F40"/>
    <w:rsid w:val="06EEB639"/>
    <w:rsid w:val="06EEB82B"/>
    <w:rsid w:val="06EF1D91"/>
    <w:rsid w:val="06EF8D3B"/>
    <w:rsid w:val="06F29ED4"/>
    <w:rsid w:val="06F2AE03"/>
    <w:rsid w:val="06F3CC1F"/>
    <w:rsid w:val="06F47B52"/>
    <w:rsid w:val="06F52086"/>
    <w:rsid w:val="06F8AD59"/>
    <w:rsid w:val="06FF6044"/>
    <w:rsid w:val="0702E3B4"/>
    <w:rsid w:val="07037818"/>
    <w:rsid w:val="07054271"/>
    <w:rsid w:val="0706964E"/>
    <w:rsid w:val="070893CB"/>
    <w:rsid w:val="070A2519"/>
    <w:rsid w:val="070D4CD0"/>
    <w:rsid w:val="07122A73"/>
    <w:rsid w:val="0715D2A3"/>
    <w:rsid w:val="07178129"/>
    <w:rsid w:val="07180533"/>
    <w:rsid w:val="071A8768"/>
    <w:rsid w:val="071F5908"/>
    <w:rsid w:val="072065D8"/>
    <w:rsid w:val="07229072"/>
    <w:rsid w:val="07230C89"/>
    <w:rsid w:val="07264E3F"/>
    <w:rsid w:val="072AEC80"/>
    <w:rsid w:val="072BB408"/>
    <w:rsid w:val="072D5A9A"/>
    <w:rsid w:val="07303BE3"/>
    <w:rsid w:val="07305997"/>
    <w:rsid w:val="073110BA"/>
    <w:rsid w:val="073158E6"/>
    <w:rsid w:val="0732337A"/>
    <w:rsid w:val="0732EB90"/>
    <w:rsid w:val="07344B5F"/>
    <w:rsid w:val="07399FB0"/>
    <w:rsid w:val="073A6D11"/>
    <w:rsid w:val="073CC41F"/>
    <w:rsid w:val="073CC995"/>
    <w:rsid w:val="073D64FD"/>
    <w:rsid w:val="073FFBC3"/>
    <w:rsid w:val="074101B5"/>
    <w:rsid w:val="0741C268"/>
    <w:rsid w:val="0742EB26"/>
    <w:rsid w:val="0744CF72"/>
    <w:rsid w:val="074615A1"/>
    <w:rsid w:val="074805DD"/>
    <w:rsid w:val="074C79B9"/>
    <w:rsid w:val="074F9925"/>
    <w:rsid w:val="074FB50E"/>
    <w:rsid w:val="075582AA"/>
    <w:rsid w:val="0757ADBA"/>
    <w:rsid w:val="075B285A"/>
    <w:rsid w:val="075BAD6D"/>
    <w:rsid w:val="075C1414"/>
    <w:rsid w:val="075DE28B"/>
    <w:rsid w:val="07621E89"/>
    <w:rsid w:val="0762EDE5"/>
    <w:rsid w:val="07688FCF"/>
    <w:rsid w:val="076A4D51"/>
    <w:rsid w:val="076A9C29"/>
    <w:rsid w:val="076BB767"/>
    <w:rsid w:val="076D6B23"/>
    <w:rsid w:val="076EBAA8"/>
    <w:rsid w:val="076F1F16"/>
    <w:rsid w:val="0771C4FD"/>
    <w:rsid w:val="0772E4A5"/>
    <w:rsid w:val="07736943"/>
    <w:rsid w:val="077642D9"/>
    <w:rsid w:val="07777942"/>
    <w:rsid w:val="0778036B"/>
    <w:rsid w:val="07780CB6"/>
    <w:rsid w:val="0778D409"/>
    <w:rsid w:val="077BF835"/>
    <w:rsid w:val="077C7BE6"/>
    <w:rsid w:val="078009AF"/>
    <w:rsid w:val="0783504A"/>
    <w:rsid w:val="0783C410"/>
    <w:rsid w:val="0785C4E4"/>
    <w:rsid w:val="0789FDD4"/>
    <w:rsid w:val="078B6E7C"/>
    <w:rsid w:val="0792DF71"/>
    <w:rsid w:val="07936A20"/>
    <w:rsid w:val="0795E733"/>
    <w:rsid w:val="0796232E"/>
    <w:rsid w:val="0796F7BE"/>
    <w:rsid w:val="0796FBB9"/>
    <w:rsid w:val="079DE738"/>
    <w:rsid w:val="07A22EB7"/>
    <w:rsid w:val="07A448FC"/>
    <w:rsid w:val="07A6D159"/>
    <w:rsid w:val="07A7ADF2"/>
    <w:rsid w:val="07A9C599"/>
    <w:rsid w:val="07AB5763"/>
    <w:rsid w:val="07AC549C"/>
    <w:rsid w:val="07AD8162"/>
    <w:rsid w:val="07AE8B7D"/>
    <w:rsid w:val="07AF1201"/>
    <w:rsid w:val="07B03933"/>
    <w:rsid w:val="07B0E03F"/>
    <w:rsid w:val="07B15F48"/>
    <w:rsid w:val="07B39A99"/>
    <w:rsid w:val="07B57DBA"/>
    <w:rsid w:val="07B5AB9C"/>
    <w:rsid w:val="07B8B7A4"/>
    <w:rsid w:val="07BBC17C"/>
    <w:rsid w:val="07BE06F7"/>
    <w:rsid w:val="07BEF38A"/>
    <w:rsid w:val="07C1B32F"/>
    <w:rsid w:val="07C2B6B7"/>
    <w:rsid w:val="07C2FDCD"/>
    <w:rsid w:val="07C353F8"/>
    <w:rsid w:val="07C4217E"/>
    <w:rsid w:val="07C61ADA"/>
    <w:rsid w:val="07C84AEE"/>
    <w:rsid w:val="07C8AAAB"/>
    <w:rsid w:val="07C97EA6"/>
    <w:rsid w:val="07CB7CEA"/>
    <w:rsid w:val="07D0F06A"/>
    <w:rsid w:val="07D1448E"/>
    <w:rsid w:val="07D152BC"/>
    <w:rsid w:val="07D207B5"/>
    <w:rsid w:val="07D4DBE1"/>
    <w:rsid w:val="07D65C1F"/>
    <w:rsid w:val="07D82E52"/>
    <w:rsid w:val="07D91167"/>
    <w:rsid w:val="07DDE6FB"/>
    <w:rsid w:val="07DFD666"/>
    <w:rsid w:val="07E0560A"/>
    <w:rsid w:val="07E08793"/>
    <w:rsid w:val="07E111DF"/>
    <w:rsid w:val="07E137DF"/>
    <w:rsid w:val="07E141F4"/>
    <w:rsid w:val="07E2300D"/>
    <w:rsid w:val="07E290D1"/>
    <w:rsid w:val="07E2F62A"/>
    <w:rsid w:val="07E367BA"/>
    <w:rsid w:val="07E653BD"/>
    <w:rsid w:val="07E743ED"/>
    <w:rsid w:val="07E7B92A"/>
    <w:rsid w:val="07E9A27C"/>
    <w:rsid w:val="07ED30D2"/>
    <w:rsid w:val="07EE4110"/>
    <w:rsid w:val="07F249A2"/>
    <w:rsid w:val="07F28304"/>
    <w:rsid w:val="07F2B585"/>
    <w:rsid w:val="07F32B7D"/>
    <w:rsid w:val="07F9F365"/>
    <w:rsid w:val="07FA0837"/>
    <w:rsid w:val="07FA5258"/>
    <w:rsid w:val="07FABEEA"/>
    <w:rsid w:val="07FAC622"/>
    <w:rsid w:val="07FD10F8"/>
    <w:rsid w:val="08064D9D"/>
    <w:rsid w:val="0808CFFF"/>
    <w:rsid w:val="0808F4CC"/>
    <w:rsid w:val="080DABB8"/>
    <w:rsid w:val="080F814B"/>
    <w:rsid w:val="0810A35C"/>
    <w:rsid w:val="08118F01"/>
    <w:rsid w:val="08124D24"/>
    <w:rsid w:val="0812AC18"/>
    <w:rsid w:val="08132CF9"/>
    <w:rsid w:val="08137011"/>
    <w:rsid w:val="0813AA13"/>
    <w:rsid w:val="0818739D"/>
    <w:rsid w:val="0819F824"/>
    <w:rsid w:val="081C0204"/>
    <w:rsid w:val="081CA983"/>
    <w:rsid w:val="081E68EE"/>
    <w:rsid w:val="0821867B"/>
    <w:rsid w:val="0822EB90"/>
    <w:rsid w:val="08253D73"/>
    <w:rsid w:val="0825D6BE"/>
    <w:rsid w:val="0827A00D"/>
    <w:rsid w:val="08296D9E"/>
    <w:rsid w:val="082A8159"/>
    <w:rsid w:val="08342839"/>
    <w:rsid w:val="08353E58"/>
    <w:rsid w:val="0837C739"/>
    <w:rsid w:val="08394C37"/>
    <w:rsid w:val="083B6A9A"/>
    <w:rsid w:val="083B95B4"/>
    <w:rsid w:val="083C939A"/>
    <w:rsid w:val="083D312B"/>
    <w:rsid w:val="083D95F2"/>
    <w:rsid w:val="083DBBE8"/>
    <w:rsid w:val="0840949E"/>
    <w:rsid w:val="08424B2B"/>
    <w:rsid w:val="08429110"/>
    <w:rsid w:val="0842C286"/>
    <w:rsid w:val="08443D3F"/>
    <w:rsid w:val="0844449D"/>
    <w:rsid w:val="08498EDC"/>
    <w:rsid w:val="084A5455"/>
    <w:rsid w:val="084AC918"/>
    <w:rsid w:val="084B0909"/>
    <w:rsid w:val="084BEEA8"/>
    <w:rsid w:val="084DC15A"/>
    <w:rsid w:val="08535F2A"/>
    <w:rsid w:val="08558C3E"/>
    <w:rsid w:val="085D5CEC"/>
    <w:rsid w:val="085FA56B"/>
    <w:rsid w:val="086005A6"/>
    <w:rsid w:val="08617359"/>
    <w:rsid w:val="0861EB61"/>
    <w:rsid w:val="0861FCEE"/>
    <w:rsid w:val="08620A58"/>
    <w:rsid w:val="08627DA2"/>
    <w:rsid w:val="0865134C"/>
    <w:rsid w:val="086558EC"/>
    <w:rsid w:val="08662352"/>
    <w:rsid w:val="0868567A"/>
    <w:rsid w:val="086995F5"/>
    <w:rsid w:val="086A06CB"/>
    <w:rsid w:val="086A3B06"/>
    <w:rsid w:val="086A8CEA"/>
    <w:rsid w:val="086C63E7"/>
    <w:rsid w:val="086CEED1"/>
    <w:rsid w:val="086E641E"/>
    <w:rsid w:val="086E6998"/>
    <w:rsid w:val="086FBA49"/>
    <w:rsid w:val="086FC5CC"/>
    <w:rsid w:val="08711EF0"/>
    <w:rsid w:val="08758D9D"/>
    <w:rsid w:val="0875A133"/>
    <w:rsid w:val="08795F3C"/>
    <w:rsid w:val="087AB9F6"/>
    <w:rsid w:val="087B3F13"/>
    <w:rsid w:val="087CD716"/>
    <w:rsid w:val="087EA259"/>
    <w:rsid w:val="087FF6AD"/>
    <w:rsid w:val="0880B6AB"/>
    <w:rsid w:val="08884F16"/>
    <w:rsid w:val="0889ECA4"/>
    <w:rsid w:val="088AAA39"/>
    <w:rsid w:val="088B04C4"/>
    <w:rsid w:val="088CCF79"/>
    <w:rsid w:val="088D6230"/>
    <w:rsid w:val="0891098A"/>
    <w:rsid w:val="08935173"/>
    <w:rsid w:val="08936710"/>
    <w:rsid w:val="0893D4A1"/>
    <w:rsid w:val="0893E4A6"/>
    <w:rsid w:val="0894C817"/>
    <w:rsid w:val="0898C05A"/>
    <w:rsid w:val="089A8A40"/>
    <w:rsid w:val="089C3D0F"/>
    <w:rsid w:val="08A34EF3"/>
    <w:rsid w:val="08A46190"/>
    <w:rsid w:val="08A4D5C1"/>
    <w:rsid w:val="08A52D3F"/>
    <w:rsid w:val="08A7214F"/>
    <w:rsid w:val="08A73055"/>
    <w:rsid w:val="08A8031A"/>
    <w:rsid w:val="08A82D26"/>
    <w:rsid w:val="08A92629"/>
    <w:rsid w:val="08AAE431"/>
    <w:rsid w:val="08AC4145"/>
    <w:rsid w:val="08AF877A"/>
    <w:rsid w:val="08B01946"/>
    <w:rsid w:val="08B27B6F"/>
    <w:rsid w:val="08B345A5"/>
    <w:rsid w:val="08B3FA6B"/>
    <w:rsid w:val="08B49DC7"/>
    <w:rsid w:val="08B530AC"/>
    <w:rsid w:val="08B6851E"/>
    <w:rsid w:val="08B6E676"/>
    <w:rsid w:val="08B99699"/>
    <w:rsid w:val="08BB1928"/>
    <w:rsid w:val="08BD9DC3"/>
    <w:rsid w:val="08BDB84E"/>
    <w:rsid w:val="08BEAD48"/>
    <w:rsid w:val="08C07AA4"/>
    <w:rsid w:val="08C0C92D"/>
    <w:rsid w:val="08C375DA"/>
    <w:rsid w:val="08C4E0A2"/>
    <w:rsid w:val="08CA1274"/>
    <w:rsid w:val="08D030B6"/>
    <w:rsid w:val="08D1F6AF"/>
    <w:rsid w:val="08D21FF1"/>
    <w:rsid w:val="08D3571C"/>
    <w:rsid w:val="08D79AC0"/>
    <w:rsid w:val="08DAE376"/>
    <w:rsid w:val="08DC6065"/>
    <w:rsid w:val="08DE0685"/>
    <w:rsid w:val="08E086A7"/>
    <w:rsid w:val="08E1AE77"/>
    <w:rsid w:val="08E349EC"/>
    <w:rsid w:val="08E52D66"/>
    <w:rsid w:val="08E8CB7E"/>
    <w:rsid w:val="08E97ACF"/>
    <w:rsid w:val="08E9C57A"/>
    <w:rsid w:val="08ED45BD"/>
    <w:rsid w:val="08F46C74"/>
    <w:rsid w:val="08F4F1EF"/>
    <w:rsid w:val="08F63BF4"/>
    <w:rsid w:val="08F641E0"/>
    <w:rsid w:val="08F93156"/>
    <w:rsid w:val="08FA1297"/>
    <w:rsid w:val="08FC6061"/>
    <w:rsid w:val="08FD85EB"/>
    <w:rsid w:val="08FDBFD7"/>
    <w:rsid w:val="08FDC897"/>
    <w:rsid w:val="08FDE1D6"/>
    <w:rsid w:val="08FFD538"/>
    <w:rsid w:val="09016B0C"/>
    <w:rsid w:val="09026C79"/>
    <w:rsid w:val="0903BB73"/>
    <w:rsid w:val="090422D9"/>
    <w:rsid w:val="090446D6"/>
    <w:rsid w:val="0904C53D"/>
    <w:rsid w:val="0905FBEB"/>
    <w:rsid w:val="09083AC4"/>
    <w:rsid w:val="090AF5AD"/>
    <w:rsid w:val="090B32DD"/>
    <w:rsid w:val="090B69AC"/>
    <w:rsid w:val="090BB9E7"/>
    <w:rsid w:val="090CDEAF"/>
    <w:rsid w:val="090E00F8"/>
    <w:rsid w:val="090E43C1"/>
    <w:rsid w:val="0910059C"/>
    <w:rsid w:val="091039B9"/>
    <w:rsid w:val="09114786"/>
    <w:rsid w:val="0913A442"/>
    <w:rsid w:val="0916203E"/>
    <w:rsid w:val="09186266"/>
    <w:rsid w:val="092029DB"/>
    <w:rsid w:val="09217540"/>
    <w:rsid w:val="0925B9CC"/>
    <w:rsid w:val="0927D37C"/>
    <w:rsid w:val="09295ADD"/>
    <w:rsid w:val="092A4233"/>
    <w:rsid w:val="092FB316"/>
    <w:rsid w:val="09304723"/>
    <w:rsid w:val="09316BEA"/>
    <w:rsid w:val="09338341"/>
    <w:rsid w:val="0933ABBC"/>
    <w:rsid w:val="0934E588"/>
    <w:rsid w:val="0937A69D"/>
    <w:rsid w:val="09383713"/>
    <w:rsid w:val="0938B257"/>
    <w:rsid w:val="0939C623"/>
    <w:rsid w:val="0939DC05"/>
    <w:rsid w:val="093B5AB0"/>
    <w:rsid w:val="093C9B00"/>
    <w:rsid w:val="093D9855"/>
    <w:rsid w:val="094196FF"/>
    <w:rsid w:val="0943505D"/>
    <w:rsid w:val="09438E4B"/>
    <w:rsid w:val="0944EF4A"/>
    <w:rsid w:val="09482A27"/>
    <w:rsid w:val="0948AFF5"/>
    <w:rsid w:val="0949D3E3"/>
    <w:rsid w:val="094C1DB8"/>
    <w:rsid w:val="094DF239"/>
    <w:rsid w:val="095012F6"/>
    <w:rsid w:val="09534F58"/>
    <w:rsid w:val="09537437"/>
    <w:rsid w:val="0954701F"/>
    <w:rsid w:val="09573E6B"/>
    <w:rsid w:val="0958E1BC"/>
    <w:rsid w:val="095BFCCF"/>
    <w:rsid w:val="095C5B1A"/>
    <w:rsid w:val="095C5B3F"/>
    <w:rsid w:val="09611090"/>
    <w:rsid w:val="09634B79"/>
    <w:rsid w:val="0963F4A8"/>
    <w:rsid w:val="096406EC"/>
    <w:rsid w:val="09658E7D"/>
    <w:rsid w:val="09670B64"/>
    <w:rsid w:val="0967D8AE"/>
    <w:rsid w:val="096D0D08"/>
    <w:rsid w:val="096E402E"/>
    <w:rsid w:val="09707805"/>
    <w:rsid w:val="0970EE49"/>
    <w:rsid w:val="09717636"/>
    <w:rsid w:val="097233DD"/>
    <w:rsid w:val="0974F339"/>
    <w:rsid w:val="09760CF6"/>
    <w:rsid w:val="097909AE"/>
    <w:rsid w:val="097A8402"/>
    <w:rsid w:val="097B54AD"/>
    <w:rsid w:val="097C6FD8"/>
    <w:rsid w:val="097EB3A8"/>
    <w:rsid w:val="0986ECBE"/>
    <w:rsid w:val="09870F75"/>
    <w:rsid w:val="09880209"/>
    <w:rsid w:val="098BBF4E"/>
    <w:rsid w:val="098C33AF"/>
    <w:rsid w:val="098CBE67"/>
    <w:rsid w:val="098CF101"/>
    <w:rsid w:val="098DC87B"/>
    <w:rsid w:val="098DEEDB"/>
    <w:rsid w:val="098E83EE"/>
    <w:rsid w:val="098E9ED9"/>
    <w:rsid w:val="09948347"/>
    <w:rsid w:val="099CC165"/>
    <w:rsid w:val="099DAABD"/>
    <w:rsid w:val="099E08F6"/>
    <w:rsid w:val="099EF7EF"/>
    <w:rsid w:val="099F282A"/>
    <w:rsid w:val="09A018B1"/>
    <w:rsid w:val="09A13CD6"/>
    <w:rsid w:val="09A2D9A1"/>
    <w:rsid w:val="09A66A69"/>
    <w:rsid w:val="09A81E7B"/>
    <w:rsid w:val="09A8663D"/>
    <w:rsid w:val="09AA3E3D"/>
    <w:rsid w:val="09ABFF82"/>
    <w:rsid w:val="09AC7E6C"/>
    <w:rsid w:val="09AD2407"/>
    <w:rsid w:val="09ADF7E4"/>
    <w:rsid w:val="09B04473"/>
    <w:rsid w:val="09B308F0"/>
    <w:rsid w:val="09B48D0D"/>
    <w:rsid w:val="09BA30DB"/>
    <w:rsid w:val="09BBF030"/>
    <w:rsid w:val="09BDA3B5"/>
    <w:rsid w:val="09BE5C25"/>
    <w:rsid w:val="09BF2EF6"/>
    <w:rsid w:val="09BFDCB3"/>
    <w:rsid w:val="09C00694"/>
    <w:rsid w:val="09C44E60"/>
    <w:rsid w:val="09C4B4FF"/>
    <w:rsid w:val="09C6FC43"/>
    <w:rsid w:val="09C76F66"/>
    <w:rsid w:val="09C7DC9D"/>
    <w:rsid w:val="09C7FCCB"/>
    <w:rsid w:val="09CA8A0E"/>
    <w:rsid w:val="09CCBCF2"/>
    <w:rsid w:val="09CD10E3"/>
    <w:rsid w:val="09CE2312"/>
    <w:rsid w:val="09CE7C02"/>
    <w:rsid w:val="09CE912C"/>
    <w:rsid w:val="09CEE981"/>
    <w:rsid w:val="09CFE9C6"/>
    <w:rsid w:val="09D1BF0C"/>
    <w:rsid w:val="09D234EA"/>
    <w:rsid w:val="09D2DE63"/>
    <w:rsid w:val="09D3B4C8"/>
    <w:rsid w:val="09D64C24"/>
    <w:rsid w:val="09D71AC7"/>
    <w:rsid w:val="09D78DAD"/>
    <w:rsid w:val="09D7D1E0"/>
    <w:rsid w:val="09D7D58F"/>
    <w:rsid w:val="09DE4987"/>
    <w:rsid w:val="09DE5543"/>
    <w:rsid w:val="09E228FB"/>
    <w:rsid w:val="09E2C407"/>
    <w:rsid w:val="09E4CF33"/>
    <w:rsid w:val="09E72CC8"/>
    <w:rsid w:val="09E8B135"/>
    <w:rsid w:val="09E9F23D"/>
    <w:rsid w:val="09EAD92D"/>
    <w:rsid w:val="09EB0ADB"/>
    <w:rsid w:val="09EB1CD8"/>
    <w:rsid w:val="09ED71D4"/>
    <w:rsid w:val="09ED7A94"/>
    <w:rsid w:val="09EDD276"/>
    <w:rsid w:val="09EFB021"/>
    <w:rsid w:val="09F0CC4C"/>
    <w:rsid w:val="09F2C631"/>
    <w:rsid w:val="09F3E4A8"/>
    <w:rsid w:val="09F42915"/>
    <w:rsid w:val="09F4296D"/>
    <w:rsid w:val="09F5A91A"/>
    <w:rsid w:val="09F5E7C4"/>
    <w:rsid w:val="09F6529D"/>
    <w:rsid w:val="09F935E1"/>
    <w:rsid w:val="09F98D67"/>
    <w:rsid w:val="09FA1D49"/>
    <w:rsid w:val="09FDCF85"/>
    <w:rsid w:val="09FEC5CB"/>
    <w:rsid w:val="0A02D260"/>
    <w:rsid w:val="0A06437D"/>
    <w:rsid w:val="0A06E654"/>
    <w:rsid w:val="0A07FE7A"/>
    <w:rsid w:val="0A0E07B6"/>
    <w:rsid w:val="0A0E6A4F"/>
    <w:rsid w:val="0A1044DD"/>
    <w:rsid w:val="0A1191FB"/>
    <w:rsid w:val="0A1277D2"/>
    <w:rsid w:val="0A163A42"/>
    <w:rsid w:val="0A17405E"/>
    <w:rsid w:val="0A1B6E5A"/>
    <w:rsid w:val="0A1B9142"/>
    <w:rsid w:val="0A1BB7E1"/>
    <w:rsid w:val="0A1DBD2F"/>
    <w:rsid w:val="0A200F35"/>
    <w:rsid w:val="0A20B223"/>
    <w:rsid w:val="0A2475DD"/>
    <w:rsid w:val="0A25860B"/>
    <w:rsid w:val="0A290679"/>
    <w:rsid w:val="0A2CCFF0"/>
    <w:rsid w:val="0A2DBEC6"/>
    <w:rsid w:val="0A30A034"/>
    <w:rsid w:val="0A30C3AA"/>
    <w:rsid w:val="0A30F5D8"/>
    <w:rsid w:val="0A315EE0"/>
    <w:rsid w:val="0A31A409"/>
    <w:rsid w:val="0A33DB0B"/>
    <w:rsid w:val="0A3417B6"/>
    <w:rsid w:val="0A39C2C0"/>
    <w:rsid w:val="0A3C1FF1"/>
    <w:rsid w:val="0A3C3795"/>
    <w:rsid w:val="0A3D04FE"/>
    <w:rsid w:val="0A43C09F"/>
    <w:rsid w:val="0A440EA2"/>
    <w:rsid w:val="0A44E2DA"/>
    <w:rsid w:val="0A4A2760"/>
    <w:rsid w:val="0A4B8B49"/>
    <w:rsid w:val="0A4BF6CE"/>
    <w:rsid w:val="0A4C81D0"/>
    <w:rsid w:val="0A4FFD1A"/>
    <w:rsid w:val="0A52A974"/>
    <w:rsid w:val="0A54546D"/>
    <w:rsid w:val="0A552500"/>
    <w:rsid w:val="0A55C3D9"/>
    <w:rsid w:val="0A5664A9"/>
    <w:rsid w:val="0A56BEEB"/>
    <w:rsid w:val="0A572E78"/>
    <w:rsid w:val="0A5768E1"/>
    <w:rsid w:val="0A58A132"/>
    <w:rsid w:val="0A5A7E5F"/>
    <w:rsid w:val="0A5B130F"/>
    <w:rsid w:val="0A5CCD72"/>
    <w:rsid w:val="0A5CDE4A"/>
    <w:rsid w:val="0A5EA7A8"/>
    <w:rsid w:val="0A616985"/>
    <w:rsid w:val="0A645B71"/>
    <w:rsid w:val="0A66DD37"/>
    <w:rsid w:val="0A673AC8"/>
    <w:rsid w:val="0A67D26C"/>
    <w:rsid w:val="0A68A7D8"/>
    <w:rsid w:val="0A68B4E0"/>
    <w:rsid w:val="0A68C044"/>
    <w:rsid w:val="0A69383E"/>
    <w:rsid w:val="0A6F25BB"/>
    <w:rsid w:val="0A740F71"/>
    <w:rsid w:val="0A769C6D"/>
    <w:rsid w:val="0A76C73C"/>
    <w:rsid w:val="0A77AC56"/>
    <w:rsid w:val="0A780DAC"/>
    <w:rsid w:val="0A7A4832"/>
    <w:rsid w:val="0A7A4C33"/>
    <w:rsid w:val="0A7B0F0C"/>
    <w:rsid w:val="0A7D32BB"/>
    <w:rsid w:val="0A7D4EF2"/>
    <w:rsid w:val="0A7EAD1E"/>
    <w:rsid w:val="0A7EFC3A"/>
    <w:rsid w:val="0A7F50F6"/>
    <w:rsid w:val="0A8415DA"/>
    <w:rsid w:val="0A8417AB"/>
    <w:rsid w:val="0A84EC60"/>
    <w:rsid w:val="0A8526CA"/>
    <w:rsid w:val="0A85A028"/>
    <w:rsid w:val="0A85B849"/>
    <w:rsid w:val="0A864288"/>
    <w:rsid w:val="0A86483E"/>
    <w:rsid w:val="0A8A57ED"/>
    <w:rsid w:val="0A8B35B4"/>
    <w:rsid w:val="0A8BAA7C"/>
    <w:rsid w:val="0A8BED39"/>
    <w:rsid w:val="0A8D529C"/>
    <w:rsid w:val="0A8D5CAF"/>
    <w:rsid w:val="0A8FC92D"/>
    <w:rsid w:val="0A8FF6FB"/>
    <w:rsid w:val="0A9117E4"/>
    <w:rsid w:val="0A920343"/>
    <w:rsid w:val="0A922FAD"/>
    <w:rsid w:val="0A92991A"/>
    <w:rsid w:val="0A94114B"/>
    <w:rsid w:val="0A94B964"/>
    <w:rsid w:val="0A99060B"/>
    <w:rsid w:val="0A9C24C7"/>
    <w:rsid w:val="0A9CB9DB"/>
    <w:rsid w:val="0A9D534F"/>
    <w:rsid w:val="0A9DFDCE"/>
    <w:rsid w:val="0A9F88DC"/>
    <w:rsid w:val="0A9FEAD6"/>
    <w:rsid w:val="0AA04DBC"/>
    <w:rsid w:val="0AA6FFD5"/>
    <w:rsid w:val="0AA7510A"/>
    <w:rsid w:val="0AA8AFF8"/>
    <w:rsid w:val="0AACBA0E"/>
    <w:rsid w:val="0AADA5B1"/>
    <w:rsid w:val="0ABB627F"/>
    <w:rsid w:val="0ABE99E6"/>
    <w:rsid w:val="0AC1B37B"/>
    <w:rsid w:val="0AC3290A"/>
    <w:rsid w:val="0AC8080A"/>
    <w:rsid w:val="0AC9E4DA"/>
    <w:rsid w:val="0ACAB346"/>
    <w:rsid w:val="0ACB03FE"/>
    <w:rsid w:val="0ACBB965"/>
    <w:rsid w:val="0ACBCDB5"/>
    <w:rsid w:val="0ACBD8A3"/>
    <w:rsid w:val="0AD146F4"/>
    <w:rsid w:val="0AD6A4A0"/>
    <w:rsid w:val="0AD7E941"/>
    <w:rsid w:val="0ADAF7DA"/>
    <w:rsid w:val="0ADC413F"/>
    <w:rsid w:val="0ADE3891"/>
    <w:rsid w:val="0AE40724"/>
    <w:rsid w:val="0AE423A9"/>
    <w:rsid w:val="0AE659B3"/>
    <w:rsid w:val="0AE695DB"/>
    <w:rsid w:val="0AE74A4F"/>
    <w:rsid w:val="0AE85F09"/>
    <w:rsid w:val="0AEA4E16"/>
    <w:rsid w:val="0AEB3698"/>
    <w:rsid w:val="0AECD79B"/>
    <w:rsid w:val="0AEF2635"/>
    <w:rsid w:val="0AEFEBB9"/>
    <w:rsid w:val="0AF079C0"/>
    <w:rsid w:val="0AF35E8E"/>
    <w:rsid w:val="0AF59E0C"/>
    <w:rsid w:val="0AF686BB"/>
    <w:rsid w:val="0AF83508"/>
    <w:rsid w:val="0AF96236"/>
    <w:rsid w:val="0AFA4253"/>
    <w:rsid w:val="0AFD3ECF"/>
    <w:rsid w:val="0AFDBCE0"/>
    <w:rsid w:val="0AFFE7C8"/>
    <w:rsid w:val="0B036AAD"/>
    <w:rsid w:val="0B054401"/>
    <w:rsid w:val="0B054996"/>
    <w:rsid w:val="0B05BE9F"/>
    <w:rsid w:val="0B06C31B"/>
    <w:rsid w:val="0B06F0C6"/>
    <w:rsid w:val="0B070A86"/>
    <w:rsid w:val="0B07E419"/>
    <w:rsid w:val="0B0A93B0"/>
    <w:rsid w:val="0B0AE479"/>
    <w:rsid w:val="0B0C6834"/>
    <w:rsid w:val="0B0F125B"/>
    <w:rsid w:val="0B0F8D9D"/>
    <w:rsid w:val="0B17E292"/>
    <w:rsid w:val="0B23347D"/>
    <w:rsid w:val="0B26BBBB"/>
    <w:rsid w:val="0B2726CD"/>
    <w:rsid w:val="0B28510F"/>
    <w:rsid w:val="0B2B37B6"/>
    <w:rsid w:val="0B2D8F98"/>
    <w:rsid w:val="0B2EBAC5"/>
    <w:rsid w:val="0B2F4EFA"/>
    <w:rsid w:val="0B2F7E70"/>
    <w:rsid w:val="0B2FBB1A"/>
    <w:rsid w:val="0B33D91C"/>
    <w:rsid w:val="0B34E9C0"/>
    <w:rsid w:val="0B34FBAF"/>
    <w:rsid w:val="0B3570DF"/>
    <w:rsid w:val="0B3701E0"/>
    <w:rsid w:val="0B38AFA3"/>
    <w:rsid w:val="0B3A6A8B"/>
    <w:rsid w:val="0B3DE8FA"/>
    <w:rsid w:val="0B3F0723"/>
    <w:rsid w:val="0B416601"/>
    <w:rsid w:val="0B419AE1"/>
    <w:rsid w:val="0B41AFD2"/>
    <w:rsid w:val="0B42F025"/>
    <w:rsid w:val="0B44CC39"/>
    <w:rsid w:val="0B461606"/>
    <w:rsid w:val="0B47C072"/>
    <w:rsid w:val="0B491469"/>
    <w:rsid w:val="0B49D909"/>
    <w:rsid w:val="0B4C11B5"/>
    <w:rsid w:val="0B4D099A"/>
    <w:rsid w:val="0B4D6EA8"/>
    <w:rsid w:val="0B4DEB15"/>
    <w:rsid w:val="0B4EBB4A"/>
    <w:rsid w:val="0B4FF125"/>
    <w:rsid w:val="0B5095AE"/>
    <w:rsid w:val="0B519982"/>
    <w:rsid w:val="0B51EA2E"/>
    <w:rsid w:val="0B5316EC"/>
    <w:rsid w:val="0B5466C3"/>
    <w:rsid w:val="0B54E519"/>
    <w:rsid w:val="0B55CD51"/>
    <w:rsid w:val="0B57465B"/>
    <w:rsid w:val="0B576F9A"/>
    <w:rsid w:val="0B5892F6"/>
    <w:rsid w:val="0B5995FA"/>
    <w:rsid w:val="0B603918"/>
    <w:rsid w:val="0B60A5AF"/>
    <w:rsid w:val="0B61BDB8"/>
    <w:rsid w:val="0B6566F2"/>
    <w:rsid w:val="0B6596B0"/>
    <w:rsid w:val="0B6678BB"/>
    <w:rsid w:val="0B671747"/>
    <w:rsid w:val="0B673177"/>
    <w:rsid w:val="0B69CDFE"/>
    <w:rsid w:val="0B69FB27"/>
    <w:rsid w:val="0B6F2498"/>
    <w:rsid w:val="0B72083B"/>
    <w:rsid w:val="0B72C4C7"/>
    <w:rsid w:val="0B742857"/>
    <w:rsid w:val="0B74C3C5"/>
    <w:rsid w:val="0B756140"/>
    <w:rsid w:val="0B76409D"/>
    <w:rsid w:val="0B769C3B"/>
    <w:rsid w:val="0B7B18C3"/>
    <w:rsid w:val="0B7BECDE"/>
    <w:rsid w:val="0B7C316F"/>
    <w:rsid w:val="0B7D69C0"/>
    <w:rsid w:val="0B7D8335"/>
    <w:rsid w:val="0B80B647"/>
    <w:rsid w:val="0B81F38F"/>
    <w:rsid w:val="0B844808"/>
    <w:rsid w:val="0B886223"/>
    <w:rsid w:val="0B898D2F"/>
    <w:rsid w:val="0B8BA55E"/>
    <w:rsid w:val="0B8D6FE1"/>
    <w:rsid w:val="0B911A0E"/>
    <w:rsid w:val="0B91CF9D"/>
    <w:rsid w:val="0B973758"/>
    <w:rsid w:val="0B987939"/>
    <w:rsid w:val="0B9AC517"/>
    <w:rsid w:val="0B9AE22B"/>
    <w:rsid w:val="0B9B3642"/>
    <w:rsid w:val="0BA23E85"/>
    <w:rsid w:val="0BA314B9"/>
    <w:rsid w:val="0BA34527"/>
    <w:rsid w:val="0BA54B60"/>
    <w:rsid w:val="0BA6277E"/>
    <w:rsid w:val="0BA6AA4F"/>
    <w:rsid w:val="0BA98F5C"/>
    <w:rsid w:val="0BAB9F58"/>
    <w:rsid w:val="0BAC1125"/>
    <w:rsid w:val="0BADFD24"/>
    <w:rsid w:val="0BB1AC5E"/>
    <w:rsid w:val="0BB417FC"/>
    <w:rsid w:val="0BB5F28D"/>
    <w:rsid w:val="0BB60682"/>
    <w:rsid w:val="0BB625B2"/>
    <w:rsid w:val="0BBA8B99"/>
    <w:rsid w:val="0BBACE26"/>
    <w:rsid w:val="0BBAF398"/>
    <w:rsid w:val="0BBFCFA0"/>
    <w:rsid w:val="0BC0C86E"/>
    <w:rsid w:val="0BC2AF36"/>
    <w:rsid w:val="0BC2C93D"/>
    <w:rsid w:val="0BC37925"/>
    <w:rsid w:val="0BC63E7D"/>
    <w:rsid w:val="0BC88025"/>
    <w:rsid w:val="0BCBBAA3"/>
    <w:rsid w:val="0BCDCB93"/>
    <w:rsid w:val="0BCE4A44"/>
    <w:rsid w:val="0BCFC2DF"/>
    <w:rsid w:val="0BD09303"/>
    <w:rsid w:val="0BD1A9F7"/>
    <w:rsid w:val="0BD5C473"/>
    <w:rsid w:val="0BD5D976"/>
    <w:rsid w:val="0BDACA1F"/>
    <w:rsid w:val="0BDF41EC"/>
    <w:rsid w:val="0BE46CC3"/>
    <w:rsid w:val="0BE49AB5"/>
    <w:rsid w:val="0BE8A9BD"/>
    <w:rsid w:val="0BEB9C36"/>
    <w:rsid w:val="0BEB9F33"/>
    <w:rsid w:val="0BEDECA2"/>
    <w:rsid w:val="0BF02315"/>
    <w:rsid w:val="0BF17204"/>
    <w:rsid w:val="0BF356D1"/>
    <w:rsid w:val="0BF51BDC"/>
    <w:rsid w:val="0BF68594"/>
    <w:rsid w:val="0BF829D7"/>
    <w:rsid w:val="0C004873"/>
    <w:rsid w:val="0C02533A"/>
    <w:rsid w:val="0C0427C4"/>
    <w:rsid w:val="0C04D428"/>
    <w:rsid w:val="0C0506A1"/>
    <w:rsid w:val="0C05823B"/>
    <w:rsid w:val="0C0626F0"/>
    <w:rsid w:val="0C070EC4"/>
    <w:rsid w:val="0C07F152"/>
    <w:rsid w:val="0C0B2A78"/>
    <w:rsid w:val="0C0B318E"/>
    <w:rsid w:val="0C111D77"/>
    <w:rsid w:val="0C11AF7A"/>
    <w:rsid w:val="0C145C04"/>
    <w:rsid w:val="0C17DF5E"/>
    <w:rsid w:val="0C1896AA"/>
    <w:rsid w:val="0C198533"/>
    <w:rsid w:val="0C1B3D70"/>
    <w:rsid w:val="0C1BCC58"/>
    <w:rsid w:val="0C1EB3C1"/>
    <w:rsid w:val="0C1F130E"/>
    <w:rsid w:val="0C20F7BC"/>
    <w:rsid w:val="0C211E4C"/>
    <w:rsid w:val="0C243BCF"/>
    <w:rsid w:val="0C24C1E9"/>
    <w:rsid w:val="0C26ECD3"/>
    <w:rsid w:val="0C27D79D"/>
    <w:rsid w:val="0C285CE3"/>
    <w:rsid w:val="0C29E13E"/>
    <w:rsid w:val="0C2C3301"/>
    <w:rsid w:val="0C2EAFE3"/>
    <w:rsid w:val="0C334C83"/>
    <w:rsid w:val="0C345345"/>
    <w:rsid w:val="0C34AE17"/>
    <w:rsid w:val="0C34E549"/>
    <w:rsid w:val="0C38CE4D"/>
    <w:rsid w:val="0C3ABA79"/>
    <w:rsid w:val="0C3D1C51"/>
    <w:rsid w:val="0C3D7A90"/>
    <w:rsid w:val="0C3DCB8C"/>
    <w:rsid w:val="0C403BA3"/>
    <w:rsid w:val="0C41A219"/>
    <w:rsid w:val="0C44660A"/>
    <w:rsid w:val="0C49B14A"/>
    <w:rsid w:val="0C4ACEB1"/>
    <w:rsid w:val="0C4AE04C"/>
    <w:rsid w:val="0C4B7CB9"/>
    <w:rsid w:val="0C4C87E1"/>
    <w:rsid w:val="0C4C9FEC"/>
    <w:rsid w:val="0C4CD041"/>
    <w:rsid w:val="0C4D5E34"/>
    <w:rsid w:val="0C4D5F5E"/>
    <w:rsid w:val="0C4E2C43"/>
    <w:rsid w:val="0C524951"/>
    <w:rsid w:val="0C531ADE"/>
    <w:rsid w:val="0C536A66"/>
    <w:rsid w:val="0C538C06"/>
    <w:rsid w:val="0C566260"/>
    <w:rsid w:val="0C56E412"/>
    <w:rsid w:val="0C590F65"/>
    <w:rsid w:val="0C594C60"/>
    <w:rsid w:val="0C5A753E"/>
    <w:rsid w:val="0C5BE78F"/>
    <w:rsid w:val="0C5DA633"/>
    <w:rsid w:val="0C5F5129"/>
    <w:rsid w:val="0C5F66C1"/>
    <w:rsid w:val="0C602260"/>
    <w:rsid w:val="0C603609"/>
    <w:rsid w:val="0C6385D1"/>
    <w:rsid w:val="0C67A235"/>
    <w:rsid w:val="0C697F8B"/>
    <w:rsid w:val="0C6B4657"/>
    <w:rsid w:val="0C6BCFA5"/>
    <w:rsid w:val="0C6C896D"/>
    <w:rsid w:val="0C6F1570"/>
    <w:rsid w:val="0C6F6CE3"/>
    <w:rsid w:val="0C70C1E3"/>
    <w:rsid w:val="0C713B6C"/>
    <w:rsid w:val="0C724E17"/>
    <w:rsid w:val="0C749D67"/>
    <w:rsid w:val="0C74A7D4"/>
    <w:rsid w:val="0C757F0C"/>
    <w:rsid w:val="0C7604A2"/>
    <w:rsid w:val="0C7668C2"/>
    <w:rsid w:val="0C778563"/>
    <w:rsid w:val="0C7AEC9F"/>
    <w:rsid w:val="0C801DFB"/>
    <w:rsid w:val="0C806DB4"/>
    <w:rsid w:val="0C82D3D2"/>
    <w:rsid w:val="0C85F2B7"/>
    <w:rsid w:val="0C888D68"/>
    <w:rsid w:val="0C8A6BBE"/>
    <w:rsid w:val="0C8AF7C0"/>
    <w:rsid w:val="0C8C08A9"/>
    <w:rsid w:val="0C8E0889"/>
    <w:rsid w:val="0C8E5835"/>
    <w:rsid w:val="0C8EE996"/>
    <w:rsid w:val="0C8FC711"/>
    <w:rsid w:val="0C903A79"/>
    <w:rsid w:val="0C924E8D"/>
    <w:rsid w:val="0C938160"/>
    <w:rsid w:val="0C93F0FF"/>
    <w:rsid w:val="0C953F4E"/>
    <w:rsid w:val="0C9547E0"/>
    <w:rsid w:val="0C984230"/>
    <w:rsid w:val="0C99A952"/>
    <w:rsid w:val="0C9B2734"/>
    <w:rsid w:val="0C9E5C80"/>
    <w:rsid w:val="0CA2F7E0"/>
    <w:rsid w:val="0CA32B5D"/>
    <w:rsid w:val="0CA4CDDD"/>
    <w:rsid w:val="0CA4DE2E"/>
    <w:rsid w:val="0CA58FEC"/>
    <w:rsid w:val="0CA5A60C"/>
    <w:rsid w:val="0CA66022"/>
    <w:rsid w:val="0CA6F881"/>
    <w:rsid w:val="0CAB7010"/>
    <w:rsid w:val="0CABDF9C"/>
    <w:rsid w:val="0CAFE58E"/>
    <w:rsid w:val="0CB0A71C"/>
    <w:rsid w:val="0CB0E525"/>
    <w:rsid w:val="0CB12B90"/>
    <w:rsid w:val="0CB16301"/>
    <w:rsid w:val="0CB18E97"/>
    <w:rsid w:val="0CB25A08"/>
    <w:rsid w:val="0CB4D7A0"/>
    <w:rsid w:val="0CB4DF4C"/>
    <w:rsid w:val="0CB564D4"/>
    <w:rsid w:val="0CB8AC86"/>
    <w:rsid w:val="0CB8C3BA"/>
    <w:rsid w:val="0CB8EFF3"/>
    <w:rsid w:val="0CB9F3AD"/>
    <w:rsid w:val="0CBABA05"/>
    <w:rsid w:val="0CBC7290"/>
    <w:rsid w:val="0CC19E3D"/>
    <w:rsid w:val="0CC39E09"/>
    <w:rsid w:val="0CC3F5E4"/>
    <w:rsid w:val="0CC5D062"/>
    <w:rsid w:val="0CC706AB"/>
    <w:rsid w:val="0CC7E257"/>
    <w:rsid w:val="0CC92EFC"/>
    <w:rsid w:val="0CC9A6A4"/>
    <w:rsid w:val="0CCE3582"/>
    <w:rsid w:val="0CCEE4E0"/>
    <w:rsid w:val="0CCF7214"/>
    <w:rsid w:val="0CD09A2C"/>
    <w:rsid w:val="0CD24905"/>
    <w:rsid w:val="0CD2593D"/>
    <w:rsid w:val="0CD289AD"/>
    <w:rsid w:val="0CD6B98B"/>
    <w:rsid w:val="0CD71196"/>
    <w:rsid w:val="0CDB77CC"/>
    <w:rsid w:val="0CE03676"/>
    <w:rsid w:val="0CE15FB6"/>
    <w:rsid w:val="0CE1CC46"/>
    <w:rsid w:val="0CE29B51"/>
    <w:rsid w:val="0CE35CBF"/>
    <w:rsid w:val="0CE5EE48"/>
    <w:rsid w:val="0CE6727C"/>
    <w:rsid w:val="0CE89BF1"/>
    <w:rsid w:val="0CE98C56"/>
    <w:rsid w:val="0CEB597B"/>
    <w:rsid w:val="0CEC1469"/>
    <w:rsid w:val="0CED3AE0"/>
    <w:rsid w:val="0CED52F1"/>
    <w:rsid w:val="0CEF0191"/>
    <w:rsid w:val="0CEF8294"/>
    <w:rsid w:val="0CF0983D"/>
    <w:rsid w:val="0CF2CC8F"/>
    <w:rsid w:val="0CF4EE7F"/>
    <w:rsid w:val="0CF639D1"/>
    <w:rsid w:val="0CF7C8FB"/>
    <w:rsid w:val="0CF8A318"/>
    <w:rsid w:val="0CF948D2"/>
    <w:rsid w:val="0CFAB5F1"/>
    <w:rsid w:val="0CFB6D27"/>
    <w:rsid w:val="0D016C5D"/>
    <w:rsid w:val="0D03DD56"/>
    <w:rsid w:val="0D054977"/>
    <w:rsid w:val="0D0580B4"/>
    <w:rsid w:val="0D058197"/>
    <w:rsid w:val="0D073EB6"/>
    <w:rsid w:val="0D07D665"/>
    <w:rsid w:val="0D0A1734"/>
    <w:rsid w:val="0D0B44FB"/>
    <w:rsid w:val="0D0E3A0E"/>
    <w:rsid w:val="0D103F9B"/>
    <w:rsid w:val="0D123D81"/>
    <w:rsid w:val="0D149CB3"/>
    <w:rsid w:val="0D195750"/>
    <w:rsid w:val="0D1B2B44"/>
    <w:rsid w:val="0D1C5F56"/>
    <w:rsid w:val="0D202EF3"/>
    <w:rsid w:val="0D20C58B"/>
    <w:rsid w:val="0D23A7ED"/>
    <w:rsid w:val="0D26EF16"/>
    <w:rsid w:val="0D2940B0"/>
    <w:rsid w:val="0D2B437E"/>
    <w:rsid w:val="0D2FE28D"/>
    <w:rsid w:val="0D300E98"/>
    <w:rsid w:val="0D30635F"/>
    <w:rsid w:val="0D318329"/>
    <w:rsid w:val="0D33D38B"/>
    <w:rsid w:val="0D3496AB"/>
    <w:rsid w:val="0D34D942"/>
    <w:rsid w:val="0D3A82B5"/>
    <w:rsid w:val="0D3C633C"/>
    <w:rsid w:val="0D3C8201"/>
    <w:rsid w:val="0D3E3713"/>
    <w:rsid w:val="0D407722"/>
    <w:rsid w:val="0D44BA2D"/>
    <w:rsid w:val="0D44C6E0"/>
    <w:rsid w:val="0D46F88B"/>
    <w:rsid w:val="0D46FAC0"/>
    <w:rsid w:val="0D4861A1"/>
    <w:rsid w:val="0D4B1AC9"/>
    <w:rsid w:val="0D4BB354"/>
    <w:rsid w:val="0D4BB8E5"/>
    <w:rsid w:val="0D4D4F10"/>
    <w:rsid w:val="0D505838"/>
    <w:rsid w:val="0D55330B"/>
    <w:rsid w:val="0D560A49"/>
    <w:rsid w:val="0D572B48"/>
    <w:rsid w:val="0D591A65"/>
    <w:rsid w:val="0D5B4A0C"/>
    <w:rsid w:val="0D5C84A2"/>
    <w:rsid w:val="0D5E6389"/>
    <w:rsid w:val="0D5EAFD5"/>
    <w:rsid w:val="0D608835"/>
    <w:rsid w:val="0D636805"/>
    <w:rsid w:val="0D654AEC"/>
    <w:rsid w:val="0D670053"/>
    <w:rsid w:val="0D6700B7"/>
    <w:rsid w:val="0D683BE2"/>
    <w:rsid w:val="0D68F0DF"/>
    <w:rsid w:val="0D6A29D7"/>
    <w:rsid w:val="0D6B1D70"/>
    <w:rsid w:val="0D6C7C21"/>
    <w:rsid w:val="0D6FDC37"/>
    <w:rsid w:val="0D788592"/>
    <w:rsid w:val="0D78DD9B"/>
    <w:rsid w:val="0D792BE9"/>
    <w:rsid w:val="0D7C88CA"/>
    <w:rsid w:val="0D7D3B14"/>
    <w:rsid w:val="0D7D69DE"/>
    <w:rsid w:val="0D804591"/>
    <w:rsid w:val="0D8156A5"/>
    <w:rsid w:val="0D851D7D"/>
    <w:rsid w:val="0D870F90"/>
    <w:rsid w:val="0D8A04BC"/>
    <w:rsid w:val="0D8B562C"/>
    <w:rsid w:val="0D8E26FC"/>
    <w:rsid w:val="0D9037E2"/>
    <w:rsid w:val="0D907A52"/>
    <w:rsid w:val="0D90CD78"/>
    <w:rsid w:val="0D92216E"/>
    <w:rsid w:val="0D93E09A"/>
    <w:rsid w:val="0D947CF1"/>
    <w:rsid w:val="0D950AAE"/>
    <w:rsid w:val="0D97285B"/>
    <w:rsid w:val="0D99A880"/>
    <w:rsid w:val="0D9CA5BF"/>
    <w:rsid w:val="0D9E14EC"/>
    <w:rsid w:val="0D9E8288"/>
    <w:rsid w:val="0D9F4ADB"/>
    <w:rsid w:val="0DA0CB54"/>
    <w:rsid w:val="0DA0EAA3"/>
    <w:rsid w:val="0DA1011B"/>
    <w:rsid w:val="0DA17BD3"/>
    <w:rsid w:val="0DA1C88D"/>
    <w:rsid w:val="0DA8F4CC"/>
    <w:rsid w:val="0DA9BBD5"/>
    <w:rsid w:val="0DAACF5A"/>
    <w:rsid w:val="0DAC4262"/>
    <w:rsid w:val="0DAC6701"/>
    <w:rsid w:val="0DAE0AA9"/>
    <w:rsid w:val="0DAE112D"/>
    <w:rsid w:val="0DAE8C3D"/>
    <w:rsid w:val="0DAFBCA9"/>
    <w:rsid w:val="0DB09400"/>
    <w:rsid w:val="0DB0EA74"/>
    <w:rsid w:val="0DB29D7E"/>
    <w:rsid w:val="0DB335BE"/>
    <w:rsid w:val="0DB5AC89"/>
    <w:rsid w:val="0DB76689"/>
    <w:rsid w:val="0DBAB269"/>
    <w:rsid w:val="0DBB83F3"/>
    <w:rsid w:val="0DBD9014"/>
    <w:rsid w:val="0DBE400A"/>
    <w:rsid w:val="0DBF81CB"/>
    <w:rsid w:val="0DBFEB72"/>
    <w:rsid w:val="0DC0C35C"/>
    <w:rsid w:val="0DC0D6A6"/>
    <w:rsid w:val="0DC142AB"/>
    <w:rsid w:val="0DC323D3"/>
    <w:rsid w:val="0DC4EFEA"/>
    <w:rsid w:val="0DC5A202"/>
    <w:rsid w:val="0DC6F33A"/>
    <w:rsid w:val="0DCA42CA"/>
    <w:rsid w:val="0DCD9742"/>
    <w:rsid w:val="0DCE6D7D"/>
    <w:rsid w:val="0DCFBE72"/>
    <w:rsid w:val="0DD11F7E"/>
    <w:rsid w:val="0DD53B31"/>
    <w:rsid w:val="0DD6A9E9"/>
    <w:rsid w:val="0DD6E733"/>
    <w:rsid w:val="0DD73A66"/>
    <w:rsid w:val="0DD7A990"/>
    <w:rsid w:val="0DD96C9C"/>
    <w:rsid w:val="0DDAA93A"/>
    <w:rsid w:val="0DDE3AAB"/>
    <w:rsid w:val="0DDF94E3"/>
    <w:rsid w:val="0DE0D78D"/>
    <w:rsid w:val="0DE116E9"/>
    <w:rsid w:val="0DE13AD1"/>
    <w:rsid w:val="0DE1F12B"/>
    <w:rsid w:val="0DE2F688"/>
    <w:rsid w:val="0DE3DD35"/>
    <w:rsid w:val="0DE9F108"/>
    <w:rsid w:val="0DEC1D3A"/>
    <w:rsid w:val="0DEC80E0"/>
    <w:rsid w:val="0DEDF20F"/>
    <w:rsid w:val="0DEFB4D0"/>
    <w:rsid w:val="0DEFC315"/>
    <w:rsid w:val="0DF111F0"/>
    <w:rsid w:val="0DF1B8B6"/>
    <w:rsid w:val="0DF72A8A"/>
    <w:rsid w:val="0DF82D1B"/>
    <w:rsid w:val="0DF8A3A2"/>
    <w:rsid w:val="0DFEA1BE"/>
    <w:rsid w:val="0DFF31F4"/>
    <w:rsid w:val="0E00A9F5"/>
    <w:rsid w:val="0E024A73"/>
    <w:rsid w:val="0E02A1E6"/>
    <w:rsid w:val="0E046A74"/>
    <w:rsid w:val="0E063F97"/>
    <w:rsid w:val="0E083BEB"/>
    <w:rsid w:val="0E09BE3A"/>
    <w:rsid w:val="0E0A8641"/>
    <w:rsid w:val="0E0DD286"/>
    <w:rsid w:val="0E0E94CB"/>
    <w:rsid w:val="0E134E62"/>
    <w:rsid w:val="0E14725C"/>
    <w:rsid w:val="0E15800B"/>
    <w:rsid w:val="0E1596A1"/>
    <w:rsid w:val="0E1649E1"/>
    <w:rsid w:val="0E173225"/>
    <w:rsid w:val="0E186156"/>
    <w:rsid w:val="0E190E37"/>
    <w:rsid w:val="0E1B3901"/>
    <w:rsid w:val="0E1B3E5F"/>
    <w:rsid w:val="0E20A24B"/>
    <w:rsid w:val="0E20F503"/>
    <w:rsid w:val="0E23A388"/>
    <w:rsid w:val="0E249FAE"/>
    <w:rsid w:val="0E24AAB8"/>
    <w:rsid w:val="0E25FE0A"/>
    <w:rsid w:val="0E268D60"/>
    <w:rsid w:val="0E2914DB"/>
    <w:rsid w:val="0E2B5B1A"/>
    <w:rsid w:val="0E2BA3CF"/>
    <w:rsid w:val="0E2FA119"/>
    <w:rsid w:val="0E30F916"/>
    <w:rsid w:val="0E3275E4"/>
    <w:rsid w:val="0E36C273"/>
    <w:rsid w:val="0E370C9B"/>
    <w:rsid w:val="0E380DB9"/>
    <w:rsid w:val="0E3834BD"/>
    <w:rsid w:val="0E383BC7"/>
    <w:rsid w:val="0E42F049"/>
    <w:rsid w:val="0E433AC1"/>
    <w:rsid w:val="0E46BA05"/>
    <w:rsid w:val="0E495A41"/>
    <w:rsid w:val="0E49CECE"/>
    <w:rsid w:val="0E4A0F5E"/>
    <w:rsid w:val="0E4A3DFA"/>
    <w:rsid w:val="0E4BD432"/>
    <w:rsid w:val="0E4CE916"/>
    <w:rsid w:val="0E4DC60B"/>
    <w:rsid w:val="0E4DCF8F"/>
    <w:rsid w:val="0E4DDBC4"/>
    <w:rsid w:val="0E4F1885"/>
    <w:rsid w:val="0E526BD2"/>
    <w:rsid w:val="0E52EF91"/>
    <w:rsid w:val="0E53FCF4"/>
    <w:rsid w:val="0E545515"/>
    <w:rsid w:val="0E5898A6"/>
    <w:rsid w:val="0E5BABA6"/>
    <w:rsid w:val="0E5C95EA"/>
    <w:rsid w:val="0E5E7EF0"/>
    <w:rsid w:val="0E5F8562"/>
    <w:rsid w:val="0E624627"/>
    <w:rsid w:val="0E6432EB"/>
    <w:rsid w:val="0E649BD5"/>
    <w:rsid w:val="0E694EEA"/>
    <w:rsid w:val="0E6B4138"/>
    <w:rsid w:val="0E6CC026"/>
    <w:rsid w:val="0E6CEBF1"/>
    <w:rsid w:val="0E703D03"/>
    <w:rsid w:val="0E7060A9"/>
    <w:rsid w:val="0E70B25A"/>
    <w:rsid w:val="0E716E4A"/>
    <w:rsid w:val="0E722594"/>
    <w:rsid w:val="0E72BE8A"/>
    <w:rsid w:val="0E72E4D8"/>
    <w:rsid w:val="0E73430E"/>
    <w:rsid w:val="0E75A458"/>
    <w:rsid w:val="0E75C1EE"/>
    <w:rsid w:val="0E762DA9"/>
    <w:rsid w:val="0E766217"/>
    <w:rsid w:val="0E7B6121"/>
    <w:rsid w:val="0E7CF0AA"/>
    <w:rsid w:val="0E7DE374"/>
    <w:rsid w:val="0E7EAD80"/>
    <w:rsid w:val="0E7EC8E3"/>
    <w:rsid w:val="0E829F3B"/>
    <w:rsid w:val="0E85745C"/>
    <w:rsid w:val="0E863234"/>
    <w:rsid w:val="0E8D6074"/>
    <w:rsid w:val="0E8DFEFF"/>
    <w:rsid w:val="0E8E06D0"/>
    <w:rsid w:val="0E8E09D3"/>
    <w:rsid w:val="0E8E8657"/>
    <w:rsid w:val="0E8FD050"/>
    <w:rsid w:val="0E90DA39"/>
    <w:rsid w:val="0E92518B"/>
    <w:rsid w:val="0E956010"/>
    <w:rsid w:val="0E971C79"/>
    <w:rsid w:val="0E980C41"/>
    <w:rsid w:val="0E99FB41"/>
    <w:rsid w:val="0E9C65CC"/>
    <w:rsid w:val="0E9F8E4C"/>
    <w:rsid w:val="0EA1887F"/>
    <w:rsid w:val="0EA2753E"/>
    <w:rsid w:val="0EA44E15"/>
    <w:rsid w:val="0EA472CE"/>
    <w:rsid w:val="0EA5D896"/>
    <w:rsid w:val="0EA688D1"/>
    <w:rsid w:val="0EA6ED51"/>
    <w:rsid w:val="0EAA2A12"/>
    <w:rsid w:val="0EAA5477"/>
    <w:rsid w:val="0EAAB673"/>
    <w:rsid w:val="0EABA295"/>
    <w:rsid w:val="0EABF770"/>
    <w:rsid w:val="0EAF79F3"/>
    <w:rsid w:val="0EAFB56F"/>
    <w:rsid w:val="0EB10A30"/>
    <w:rsid w:val="0EB3A242"/>
    <w:rsid w:val="0EB9F15C"/>
    <w:rsid w:val="0EBF3D12"/>
    <w:rsid w:val="0EC20725"/>
    <w:rsid w:val="0EC2F3EE"/>
    <w:rsid w:val="0EC40834"/>
    <w:rsid w:val="0EC45BDA"/>
    <w:rsid w:val="0EC54D42"/>
    <w:rsid w:val="0EC84B33"/>
    <w:rsid w:val="0EC90C63"/>
    <w:rsid w:val="0EC9BCF3"/>
    <w:rsid w:val="0ECA303A"/>
    <w:rsid w:val="0ECEFB76"/>
    <w:rsid w:val="0ED21653"/>
    <w:rsid w:val="0ED227C2"/>
    <w:rsid w:val="0ED5C6C7"/>
    <w:rsid w:val="0ED61328"/>
    <w:rsid w:val="0ED6B320"/>
    <w:rsid w:val="0ED7C6E3"/>
    <w:rsid w:val="0ED94790"/>
    <w:rsid w:val="0EDC4CCC"/>
    <w:rsid w:val="0EDD5A89"/>
    <w:rsid w:val="0EDD757B"/>
    <w:rsid w:val="0EDFE506"/>
    <w:rsid w:val="0EE419BF"/>
    <w:rsid w:val="0EE51E45"/>
    <w:rsid w:val="0EE51F30"/>
    <w:rsid w:val="0EE76CD4"/>
    <w:rsid w:val="0EE79A36"/>
    <w:rsid w:val="0EE7ECCD"/>
    <w:rsid w:val="0EE84805"/>
    <w:rsid w:val="0EECF3F1"/>
    <w:rsid w:val="0EEDD2A8"/>
    <w:rsid w:val="0EEE024E"/>
    <w:rsid w:val="0EEE4C49"/>
    <w:rsid w:val="0EEEDACF"/>
    <w:rsid w:val="0EF2255E"/>
    <w:rsid w:val="0EF3D631"/>
    <w:rsid w:val="0EF4D012"/>
    <w:rsid w:val="0EF6A0CC"/>
    <w:rsid w:val="0EFE8FA8"/>
    <w:rsid w:val="0F011278"/>
    <w:rsid w:val="0F0316C3"/>
    <w:rsid w:val="0F0475D0"/>
    <w:rsid w:val="0F061563"/>
    <w:rsid w:val="0F083987"/>
    <w:rsid w:val="0F08DF45"/>
    <w:rsid w:val="0F0C35FE"/>
    <w:rsid w:val="0F0EBE9D"/>
    <w:rsid w:val="0F10BC9E"/>
    <w:rsid w:val="0F11CDCE"/>
    <w:rsid w:val="0F1541FC"/>
    <w:rsid w:val="0F16360C"/>
    <w:rsid w:val="0F17FFDD"/>
    <w:rsid w:val="0F1889B1"/>
    <w:rsid w:val="0F1ABB51"/>
    <w:rsid w:val="0F1D44CD"/>
    <w:rsid w:val="0F1F986D"/>
    <w:rsid w:val="0F21D68F"/>
    <w:rsid w:val="0F22AC6D"/>
    <w:rsid w:val="0F234352"/>
    <w:rsid w:val="0F260851"/>
    <w:rsid w:val="0F28C8EB"/>
    <w:rsid w:val="0F2C0ECF"/>
    <w:rsid w:val="0F2DBDC0"/>
    <w:rsid w:val="0F2DD613"/>
    <w:rsid w:val="0F32D6F8"/>
    <w:rsid w:val="0F351641"/>
    <w:rsid w:val="0F358B65"/>
    <w:rsid w:val="0F3850B1"/>
    <w:rsid w:val="0F3998A8"/>
    <w:rsid w:val="0F3A37D2"/>
    <w:rsid w:val="0F3ADDC9"/>
    <w:rsid w:val="0F3B85AE"/>
    <w:rsid w:val="0F3C22B7"/>
    <w:rsid w:val="0F3DD907"/>
    <w:rsid w:val="0F3DE6F2"/>
    <w:rsid w:val="0F4120D5"/>
    <w:rsid w:val="0F420603"/>
    <w:rsid w:val="0F421612"/>
    <w:rsid w:val="0F424B73"/>
    <w:rsid w:val="0F46D755"/>
    <w:rsid w:val="0F48AF7F"/>
    <w:rsid w:val="0F4AA9F0"/>
    <w:rsid w:val="0F4AF082"/>
    <w:rsid w:val="0F4B6082"/>
    <w:rsid w:val="0F4BD896"/>
    <w:rsid w:val="0F4C7677"/>
    <w:rsid w:val="0F4CC4AA"/>
    <w:rsid w:val="0F4CE41C"/>
    <w:rsid w:val="0F535B9C"/>
    <w:rsid w:val="0F5578A8"/>
    <w:rsid w:val="0F559EFA"/>
    <w:rsid w:val="0F561F49"/>
    <w:rsid w:val="0F575DF2"/>
    <w:rsid w:val="0F57B88A"/>
    <w:rsid w:val="0F586898"/>
    <w:rsid w:val="0F5925B0"/>
    <w:rsid w:val="0F5BAC93"/>
    <w:rsid w:val="0F61230C"/>
    <w:rsid w:val="0F62A99C"/>
    <w:rsid w:val="0F660AB2"/>
    <w:rsid w:val="0F6C82D2"/>
    <w:rsid w:val="0F6E34C4"/>
    <w:rsid w:val="0F6E54B5"/>
    <w:rsid w:val="0F6E7CB5"/>
    <w:rsid w:val="0F6FEF77"/>
    <w:rsid w:val="0F7F3DAD"/>
    <w:rsid w:val="0F80E955"/>
    <w:rsid w:val="0F821B51"/>
    <w:rsid w:val="0F84E4DC"/>
    <w:rsid w:val="0F8612F2"/>
    <w:rsid w:val="0F862F2F"/>
    <w:rsid w:val="0F86C12B"/>
    <w:rsid w:val="0F871595"/>
    <w:rsid w:val="0F878B5A"/>
    <w:rsid w:val="0F890F1E"/>
    <w:rsid w:val="0F8C8AC9"/>
    <w:rsid w:val="0F8DB1A3"/>
    <w:rsid w:val="0F904A88"/>
    <w:rsid w:val="0F924DD2"/>
    <w:rsid w:val="0F943973"/>
    <w:rsid w:val="0F947C80"/>
    <w:rsid w:val="0F9554FC"/>
    <w:rsid w:val="0F9B8062"/>
    <w:rsid w:val="0F9D0412"/>
    <w:rsid w:val="0F9DF30B"/>
    <w:rsid w:val="0FA4BFD5"/>
    <w:rsid w:val="0FA6A6F4"/>
    <w:rsid w:val="0FA6BDBC"/>
    <w:rsid w:val="0FA79C41"/>
    <w:rsid w:val="0FA9246C"/>
    <w:rsid w:val="0FABB1F1"/>
    <w:rsid w:val="0FB2B6E7"/>
    <w:rsid w:val="0FB3D1AB"/>
    <w:rsid w:val="0FB53FFC"/>
    <w:rsid w:val="0FB6A28D"/>
    <w:rsid w:val="0FB9CF81"/>
    <w:rsid w:val="0FBCD7E6"/>
    <w:rsid w:val="0FBE783B"/>
    <w:rsid w:val="0FC46F99"/>
    <w:rsid w:val="0FC48765"/>
    <w:rsid w:val="0FC4F612"/>
    <w:rsid w:val="0FC55BD3"/>
    <w:rsid w:val="0FC68A34"/>
    <w:rsid w:val="0FC762C9"/>
    <w:rsid w:val="0FC81E74"/>
    <w:rsid w:val="0FC93110"/>
    <w:rsid w:val="0FC9CDC0"/>
    <w:rsid w:val="0FCB3204"/>
    <w:rsid w:val="0FCB688D"/>
    <w:rsid w:val="0FCB8D03"/>
    <w:rsid w:val="0FCCB1FA"/>
    <w:rsid w:val="0FD0375F"/>
    <w:rsid w:val="0FD1B80F"/>
    <w:rsid w:val="0FD24F22"/>
    <w:rsid w:val="0FD28C3E"/>
    <w:rsid w:val="0FD2EE14"/>
    <w:rsid w:val="0FD7CA1A"/>
    <w:rsid w:val="0FD97FCF"/>
    <w:rsid w:val="0FDDC61C"/>
    <w:rsid w:val="0FDE2523"/>
    <w:rsid w:val="0FDFEF4B"/>
    <w:rsid w:val="0FE168E9"/>
    <w:rsid w:val="0FE4E97E"/>
    <w:rsid w:val="0FE6E142"/>
    <w:rsid w:val="0FE954BF"/>
    <w:rsid w:val="0FE97A7C"/>
    <w:rsid w:val="0FEA3F42"/>
    <w:rsid w:val="0FEBED62"/>
    <w:rsid w:val="0FEDF3FD"/>
    <w:rsid w:val="0FEE1FBE"/>
    <w:rsid w:val="0FEF78BD"/>
    <w:rsid w:val="0FEF9672"/>
    <w:rsid w:val="0FF307A0"/>
    <w:rsid w:val="0FF7C56A"/>
    <w:rsid w:val="0FF9CFF0"/>
    <w:rsid w:val="0FF9F62E"/>
    <w:rsid w:val="0FFAD3B0"/>
    <w:rsid w:val="0FFC08D3"/>
    <w:rsid w:val="0FFC7327"/>
    <w:rsid w:val="0FFE677C"/>
    <w:rsid w:val="0FFFAFEA"/>
    <w:rsid w:val="100033BF"/>
    <w:rsid w:val="1000AEB0"/>
    <w:rsid w:val="1000ECDE"/>
    <w:rsid w:val="10015104"/>
    <w:rsid w:val="100346BF"/>
    <w:rsid w:val="10045F95"/>
    <w:rsid w:val="1004D2CC"/>
    <w:rsid w:val="10065C11"/>
    <w:rsid w:val="10097782"/>
    <w:rsid w:val="1009F8E0"/>
    <w:rsid w:val="100C3B94"/>
    <w:rsid w:val="100CEB50"/>
    <w:rsid w:val="100E5871"/>
    <w:rsid w:val="1010198A"/>
    <w:rsid w:val="101A0E2F"/>
    <w:rsid w:val="101A3849"/>
    <w:rsid w:val="101B3265"/>
    <w:rsid w:val="101B7EA8"/>
    <w:rsid w:val="101B8650"/>
    <w:rsid w:val="101C501F"/>
    <w:rsid w:val="10267DA3"/>
    <w:rsid w:val="10270D96"/>
    <w:rsid w:val="10275626"/>
    <w:rsid w:val="102C24DF"/>
    <w:rsid w:val="102C810D"/>
    <w:rsid w:val="102C84B9"/>
    <w:rsid w:val="102D38A2"/>
    <w:rsid w:val="102D518D"/>
    <w:rsid w:val="102DC0BC"/>
    <w:rsid w:val="103284C8"/>
    <w:rsid w:val="1032A480"/>
    <w:rsid w:val="1034E57E"/>
    <w:rsid w:val="1036D07F"/>
    <w:rsid w:val="10378C98"/>
    <w:rsid w:val="1037C34B"/>
    <w:rsid w:val="1037F507"/>
    <w:rsid w:val="1038DEFC"/>
    <w:rsid w:val="1039D61B"/>
    <w:rsid w:val="103B6AA3"/>
    <w:rsid w:val="103D6FF1"/>
    <w:rsid w:val="103DC8B6"/>
    <w:rsid w:val="103DDA8B"/>
    <w:rsid w:val="103F44AF"/>
    <w:rsid w:val="10402732"/>
    <w:rsid w:val="10411FC7"/>
    <w:rsid w:val="1041CBE7"/>
    <w:rsid w:val="10421C35"/>
    <w:rsid w:val="1043B2CF"/>
    <w:rsid w:val="10440B92"/>
    <w:rsid w:val="10451628"/>
    <w:rsid w:val="104A50B0"/>
    <w:rsid w:val="104B2C29"/>
    <w:rsid w:val="104E7153"/>
    <w:rsid w:val="104FE865"/>
    <w:rsid w:val="10512EA2"/>
    <w:rsid w:val="105172CB"/>
    <w:rsid w:val="10549895"/>
    <w:rsid w:val="105781D3"/>
    <w:rsid w:val="1058187B"/>
    <w:rsid w:val="105873E1"/>
    <w:rsid w:val="105B4E16"/>
    <w:rsid w:val="10609267"/>
    <w:rsid w:val="10610C3A"/>
    <w:rsid w:val="1062647C"/>
    <w:rsid w:val="1062E480"/>
    <w:rsid w:val="106440E4"/>
    <w:rsid w:val="10657430"/>
    <w:rsid w:val="106741FC"/>
    <w:rsid w:val="10682411"/>
    <w:rsid w:val="1068A3EB"/>
    <w:rsid w:val="106C1A04"/>
    <w:rsid w:val="106E0152"/>
    <w:rsid w:val="1074073A"/>
    <w:rsid w:val="107A19D8"/>
    <w:rsid w:val="107A4127"/>
    <w:rsid w:val="107E5ABB"/>
    <w:rsid w:val="108289D4"/>
    <w:rsid w:val="1083A787"/>
    <w:rsid w:val="1083F39A"/>
    <w:rsid w:val="1084E39F"/>
    <w:rsid w:val="10851EE3"/>
    <w:rsid w:val="108B6ECF"/>
    <w:rsid w:val="108BD4A0"/>
    <w:rsid w:val="108DF3C5"/>
    <w:rsid w:val="108F15F5"/>
    <w:rsid w:val="1090552F"/>
    <w:rsid w:val="1093C4BD"/>
    <w:rsid w:val="1098A4C6"/>
    <w:rsid w:val="109946A8"/>
    <w:rsid w:val="109A41FF"/>
    <w:rsid w:val="109A938D"/>
    <w:rsid w:val="109C1869"/>
    <w:rsid w:val="109DB1F3"/>
    <w:rsid w:val="109E3C47"/>
    <w:rsid w:val="109ED28C"/>
    <w:rsid w:val="10A21896"/>
    <w:rsid w:val="10A27B54"/>
    <w:rsid w:val="10A2F041"/>
    <w:rsid w:val="10A6D836"/>
    <w:rsid w:val="10A82CC0"/>
    <w:rsid w:val="10A8DAD8"/>
    <w:rsid w:val="10A8EA29"/>
    <w:rsid w:val="10AA4962"/>
    <w:rsid w:val="10AD4E42"/>
    <w:rsid w:val="10AEA0C6"/>
    <w:rsid w:val="10AFC040"/>
    <w:rsid w:val="10B1F01B"/>
    <w:rsid w:val="10B44F2E"/>
    <w:rsid w:val="10B56877"/>
    <w:rsid w:val="10B81C69"/>
    <w:rsid w:val="10B9837A"/>
    <w:rsid w:val="10BAA2A1"/>
    <w:rsid w:val="10BB3E89"/>
    <w:rsid w:val="10BF057E"/>
    <w:rsid w:val="10BF1D36"/>
    <w:rsid w:val="10C1E089"/>
    <w:rsid w:val="10C64A67"/>
    <w:rsid w:val="10C6DC72"/>
    <w:rsid w:val="10C9F286"/>
    <w:rsid w:val="10CA52FF"/>
    <w:rsid w:val="10CB5322"/>
    <w:rsid w:val="10CC148B"/>
    <w:rsid w:val="10CC3AFB"/>
    <w:rsid w:val="10CE6F2C"/>
    <w:rsid w:val="10CF1BFA"/>
    <w:rsid w:val="10D10303"/>
    <w:rsid w:val="10D1DC3E"/>
    <w:rsid w:val="10D52044"/>
    <w:rsid w:val="10D70A57"/>
    <w:rsid w:val="10D77E77"/>
    <w:rsid w:val="10D9C8BB"/>
    <w:rsid w:val="10DC4F08"/>
    <w:rsid w:val="10DC94AA"/>
    <w:rsid w:val="10DDC095"/>
    <w:rsid w:val="10DEA7F1"/>
    <w:rsid w:val="10E1EA27"/>
    <w:rsid w:val="10E30FEC"/>
    <w:rsid w:val="10E3594E"/>
    <w:rsid w:val="10E49173"/>
    <w:rsid w:val="10E5D49A"/>
    <w:rsid w:val="10EAAE90"/>
    <w:rsid w:val="10EAC50E"/>
    <w:rsid w:val="10EB3033"/>
    <w:rsid w:val="10F3864E"/>
    <w:rsid w:val="10F484EB"/>
    <w:rsid w:val="10F64395"/>
    <w:rsid w:val="10F887CF"/>
    <w:rsid w:val="10FB716F"/>
    <w:rsid w:val="10FDD357"/>
    <w:rsid w:val="10FE5491"/>
    <w:rsid w:val="11015533"/>
    <w:rsid w:val="11026B5D"/>
    <w:rsid w:val="1103773F"/>
    <w:rsid w:val="1103B4DD"/>
    <w:rsid w:val="11054D9F"/>
    <w:rsid w:val="1105AF61"/>
    <w:rsid w:val="11076276"/>
    <w:rsid w:val="1108523B"/>
    <w:rsid w:val="110A7FA0"/>
    <w:rsid w:val="110ADB24"/>
    <w:rsid w:val="110DB863"/>
    <w:rsid w:val="110F23D0"/>
    <w:rsid w:val="110F91C1"/>
    <w:rsid w:val="110FCC22"/>
    <w:rsid w:val="11109993"/>
    <w:rsid w:val="1112C88A"/>
    <w:rsid w:val="1113036C"/>
    <w:rsid w:val="1114136F"/>
    <w:rsid w:val="11163099"/>
    <w:rsid w:val="1116FF7B"/>
    <w:rsid w:val="11178D7A"/>
    <w:rsid w:val="111A0F8E"/>
    <w:rsid w:val="111AF42A"/>
    <w:rsid w:val="111B44DD"/>
    <w:rsid w:val="111D8617"/>
    <w:rsid w:val="1120FA37"/>
    <w:rsid w:val="11211D3B"/>
    <w:rsid w:val="11212022"/>
    <w:rsid w:val="11215115"/>
    <w:rsid w:val="1121585F"/>
    <w:rsid w:val="1121E710"/>
    <w:rsid w:val="11226470"/>
    <w:rsid w:val="11269ED0"/>
    <w:rsid w:val="11278DAB"/>
    <w:rsid w:val="112825E6"/>
    <w:rsid w:val="11291C58"/>
    <w:rsid w:val="112CEE1C"/>
    <w:rsid w:val="112CF2C8"/>
    <w:rsid w:val="112D131F"/>
    <w:rsid w:val="112D2685"/>
    <w:rsid w:val="112DA448"/>
    <w:rsid w:val="112DF62C"/>
    <w:rsid w:val="112E6063"/>
    <w:rsid w:val="113105FF"/>
    <w:rsid w:val="1131B417"/>
    <w:rsid w:val="11325B3D"/>
    <w:rsid w:val="1133A1DE"/>
    <w:rsid w:val="1138C5C8"/>
    <w:rsid w:val="113C827C"/>
    <w:rsid w:val="113D16AF"/>
    <w:rsid w:val="113D4B56"/>
    <w:rsid w:val="113D8D0A"/>
    <w:rsid w:val="113EFD68"/>
    <w:rsid w:val="113FD364"/>
    <w:rsid w:val="11438DB7"/>
    <w:rsid w:val="11466200"/>
    <w:rsid w:val="114749AF"/>
    <w:rsid w:val="1148EA93"/>
    <w:rsid w:val="11492359"/>
    <w:rsid w:val="11492580"/>
    <w:rsid w:val="11495891"/>
    <w:rsid w:val="114958DC"/>
    <w:rsid w:val="114A6C35"/>
    <w:rsid w:val="114C22A9"/>
    <w:rsid w:val="114CA211"/>
    <w:rsid w:val="114D7007"/>
    <w:rsid w:val="114EDF52"/>
    <w:rsid w:val="114F0A50"/>
    <w:rsid w:val="115009D6"/>
    <w:rsid w:val="11509070"/>
    <w:rsid w:val="115248DF"/>
    <w:rsid w:val="1153019C"/>
    <w:rsid w:val="11572F38"/>
    <w:rsid w:val="1157E359"/>
    <w:rsid w:val="115891D3"/>
    <w:rsid w:val="115A4C51"/>
    <w:rsid w:val="115A619E"/>
    <w:rsid w:val="115A7E87"/>
    <w:rsid w:val="115B3092"/>
    <w:rsid w:val="115C3D8C"/>
    <w:rsid w:val="115CBCC7"/>
    <w:rsid w:val="115CD305"/>
    <w:rsid w:val="115CDE4C"/>
    <w:rsid w:val="115D4EC5"/>
    <w:rsid w:val="11604834"/>
    <w:rsid w:val="1162038D"/>
    <w:rsid w:val="11624285"/>
    <w:rsid w:val="11630CCE"/>
    <w:rsid w:val="116A5CAC"/>
    <w:rsid w:val="1172F493"/>
    <w:rsid w:val="1173B7FB"/>
    <w:rsid w:val="1173BD02"/>
    <w:rsid w:val="11776083"/>
    <w:rsid w:val="1177A475"/>
    <w:rsid w:val="117B50A5"/>
    <w:rsid w:val="117B68BD"/>
    <w:rsid w:val="117C04B9"/>
    <w:rsid w:val="117C77F3"/>
    <w:rsid w:val="117CDE38"/>
    <w:rsid w:val="117F6DAA"/>
    <w:rsid w:val="118257EB"/>
    <w:rsid w:val="1182EE84"/>
    <w:rsid w:val="11858B7B"/>
    <w:rsid w:val="1189047B"/>
    <w:rsid w:val="118C5FF9"/>
    <w:rsid w:val="118D144C"/>
    <w:rsid w:val="118D660F"/>
    <w:rsid w:val="118FC1D4"/>
    <w:rsid w:val="11934EDE"/>
    <w:rsid w:val="1198343D"/>
    <w:rsid w:val="119A6F07"/>
    <w:rsid w:val="119AC6B1"/>
    <w:rsid w:val="119B64A2"/>
    <w:rsid w:val="119BCBB1"/>
    <w:rsid w:val="119C01BA"/>
    <w:rsid w:val="119C999A"/>
    <w:rsid w:val="119ED7B9"/>
    <w:rsid w:val="119F1DB6"/>
    <w:rsid w:val="119F30D3"/>
    <w:rsid w:val="11A12768"/>
    <w:rsid w:val="11A1988B"/>
    <w:rsid w:val="11A1C8AF"/>
    <w:rsid w:val="11A24147"/>
    <w:rsid w:val="11A2F07D"/>
    <w:rsid w:val="11A5C5D4"/>
    <w:rsid w:val="11A5E0D5"/>
    <w:rsid w:val="11A7ADD9"/>
    <w:rsid w:val="11AA75B6"/>
    <w:rsid w:val="11AC1296"/>
    <w:rsid w:val="11AC7136"/>
    <w:rsid w:val="11AFC050"/>
    <w:rsid w:val="11B10F41"/>
    <w:rsid w:val="11B2C7F8"/>
    <w:rsid w:val="11B54010"/>
    <w:rsid w:val="11B71BF4"/>
    <w:rsid w:val="11BCBFBC"/>
    <w:rsid w:val="11BD5C0B"/>
    <w:rsid w:val="11BED77D"/>
    <w:rsid w:val="11BF7311"/>
    <w:rsid w:val="11BFB568"/>
    <w:rsid w:val="11BFFD7E"/>
    <w:rsid w:val="11C10E4B"/>
    <w:rsid w:val="11C29A9E"/>
    <w:rsid w:val="11C4756C"/>
    <w:rsid w:val="11C48D80"/>
    <w:rsid w:val="11C601D1"/>
    <w:rsid w:val="11C78201"/>
    <w:rsid w:val="11C7AC33"/>
    <w:rsid w:val="11C933DF"/>
    <w:rsid w:val="11C9E16A"/>
    <w:rsid w:val="11CAB516"/>
    <w:rsid w:val="11CC0287"/>
    <w:rsid w:val="11CC938F"/>
    <w:rsid w:val="11CD037D"/>
    <w:rsid w:val="11CD0EBC"/>
    <w:rsid w:val="11CD0F02"/>
    <w:rsid w:val="11CE3C62"/>
    <w:rsid w:val="11CEF418"/>
    <w:rsid w:val="11CFCB6E"/>
    <w:rsid w:val="11CFCDFD"/>
    <w:rsid w:val="11D10DD0"/>
    <w:rsid w:val="11D21C58"/>
    <w:rsid w:val="11D2753B"/>
    <w:rsid w:val="11D29AED"/>
    <w:rsid w:val="11D31941"/>
    <w:rsid w:val="11D4D2C7"/>
    <w:rsid w:val="11D5F398"/>
    <w:rsid w:val="11D6492F"/>
    <w:rsid w:val="11D68F63"/>
    <w:rsid w:val="11D6C4B0"/>
    <w:rsid w:val="11D712FE"/>
    <w:rsid w:val="11D74957"/>
    <w:rsid w:val="11D9F308"/>
    <w:rsid w:val="11DBD74E"/>
    <w:rsid w:val="11DC8AB9"/>
    <w:rsid w:val="11E0B6FF"/>
    <w:rsid w:val="11E0C6F5"/>
    <w:rsid w:val="11E1BC1F"/>
    <w:rsid w:val="11E2ACAE"/>
    <w:rsid w:val="11E3A95E"/>
    <w:rsid w:val="11E3EA28"/>
    <w:rsid w:val="11E46483"/>
    <w:rsid w:val="11E4A2CE"/>
    <w:rsid w:val="11EA113A"/>
    <w:rsid w:val="11EADADA"/>
    <w:rsid w:val="11ECF4AB"/>
    <w:rsid w:val="11ED82E4"/>
    <w:rsid w:val="11EDDE3A"/>
    <w:rsid w:val="11EEFDDB"/>
    <w:rsid w:val="11F040D4"/>
    <w:rsid w:val="11F0679B"/>
    <w:rsid w:val="11F35386"/>
    <w:rsid w:val="11F49E27"/>
    <w:rsid w:val="11F5E917"/>
    <w:rsid w:val="11F75E32"/>
    <w:rsid w:val="11FC4DC0"/>
    <w:rsid w:val="11FC91F9"/>
    <w:rsid w:val="11FD3A64"/>
    <w:rsid w:val="12006F8E"/>
    <w:rsid w:val="120083C6"/>
    <w:rsid w:val="12058410"/>
    <w:rsid w:val="1207AF59"/>
    <w:rsid w:val="1208F635"/>
    <w:rsid w:val="120A010F"/>
    <w:rsid w:val="120A8A0F"/>
    <w:rsid w:val="120AF5CD"/>
    <w:rsid w:val="120AFD80"/>
    <w:rsid w:val="120C5A1E"/>
    <w:rsid w:val="120D4CAF"/>
    <w:rsid w:val="120E5EE0"/>
    <w:rsid w:val="120E70C2"/>
    <w:rsid w:val="12126727"/>
    <w:rsid w:val="12132FD4"/>
    <w:rsid w:val="1213DE77"/>
    <w:rsid w:val="12156DEE"/>
    <w:rsid w:val="121622DD"/>
    <w:rsid w:val="1216C051"/>
    <w:rsid w:val="121A926F"/>
    <w:rsid w:val="121AF9F7"/>
    <w:rsid w:val="121C47B5"/>
    <w:rsid w:val="121F453D"/>
    <w:rsid w:val="122044D1"/>
    <w:rsid w:val="12211A47"/>
    <w:rsid w:val="12216A01"/>
    <w:rsid w:val="1222DF19"/>
    <w:rsid w:val="1223A74F"/>
    <w:rsid w:val="12297B44"/>
    <w:rsid w:val="122A7F31"/>
    <w:rsid w:val="122B5884"/>
    <w:rsid w:val="1231011D"/>
    <w:rsid w:val="1233ECA8"/>
    <w:rsid w:val="12343692"/>
    <w:rsid w:val="12346FAC"/>
    <w:rsid w:val="12363852"/>
    <w:rsid w:val="12368589"/>
    <w:rsid w:val="1237B720"/>
    <w:rsid w:val="1237BA82"/>
    <w:rsid w:val="123ABAC5"/>
    <w:rsid w:val="123AC61A"/>
    <w:rsid w:val="1245FD8A"/>
    <w:rsid w:val="1247A701"/>
    <w:rsid w:val="12497DF1"/>
    <w:rsid w:val="124B7E41"/>
    <w:rsid w:val="124C3F45"/>
    <w:rsid w:val="1250B7EB"/>
    <w:rsid w:val="12517109"/>
    <w:rsid w:val="1252899A"/>
    <w:rsid w:val="1253F4F5"/>
    <w:rsid w:val="12545180"/>
    <w:rsid w:val="12560B32"/>
    <w:rsid w:val="1256B943"/>
    <w:rsid w:val="125A6F91"/>
    <w:rsid w:val="125F61B9"/>
    <w:rsid w:val="12605AD2"/>
    <w:rsid w:val="1263EB5D"/>
    <w:rsid w:val="12646F73"/>
    <w:rsid w:val="1265911E"/>
    <w:rsid w:val="12683D1D"/>
    <w:rsid w:val="126881C0"/>
    <w:rsid w:val="1268BB5F"/>
    <w:rsid w:val="12691FCB"/>
    <w:rsid w:val="126A9B3A"/>
    <w:rsid w:val="126AAD0D"/>
    <w:rsid w:val="126D2B80"/>
    <w:rsid w:val="126DD1F6"/>
    <w:rsid w:val="126E190B"/>
    <w:rsid w:val="126F2BAC"/>
    <w:rsid w:val="1270F013"/>
    <w:rsid w:val="1270F15B"/>
    <w:rsid w:val="127107B0"/>
    <w:rsid w:val="1271C611"/>
    <w:rsid w:val="1276F6E5"/>
    <w:rsid w:val="12783A4F"/>
    <w:rsid w:val="1279B95B"/>
    <w:rsid w:val="1279D17A"/>
    <w:rsid w:val="127B8576"/>
    <w:rsid w:val="127E20B6"/>
    <w:rsid w:val="127EDF76"/>
    <w:rsid w:val="127F2240"/>
    <w:rsid w:val="128258BA"/>
    <w:rsid w:val="12853CF2"/>
    <w:rsid w:val="1287EB0F"/>
    <w:rsid w:val="128BD4AF"/>
    <w:rsid w:val="128E4121"/>
    <w:rsid w:val="128E5FFD"/>
    <w:rsid w:val="128EF344"/>
    <w:rsid w:val="128F6D3F"/>
    <w:rsid w:val="129918D7"/>
    <w:rsid w:val="129C936D"/>
    <w:rsid w:val="129D94DC"/>
    <w:rsid w:val="129FB210"/>
    <w:rsid w:val="12A24BBE"/>
    <w:rsid w:val="12A493B4"/>
    <w:rsid w:val="12A57FA2"/>
    <w:rsid w:val="12A711DE"/>
    <w:rsid w:val="12A73E6A"/>
    <w:rsid w:val="12ADD033"/>
    <w:rsid w:val="12AF8435"/>
    <w:rsid w:val="12AFB194"/>
    <w:rsid w:val="12B0D536"/>
    <w:rsid w:val="12B11183"/>
    <w:rsid w:val="12B1C746"/>
    <w:rsid w:val="12B4B5D0"/>
    <w:rsid w:val="12B51824"/>
    <w:rsid w:val="12B7769A"/>
    <w:rsid w:val="12B938DB"/>
    <w:rsid w:val="12BC205A"/>
    <w:rsid w:val="12BC75E9"/>
    <w:rsid w:val="12BE9ECD"/>
    <w:rsid w:val="12BF240E"/>
    <w:rsid w:val="12C0EE5E"/>
    <w:rsid w:val="12C13718"/>
    <w:rsid w:val="12C288A0"/>
    <w:rsid w:val="12C43AF4"/>
    <w:rsid w:val="12C4B2B5"/>
    <w:rsid w:val="12C63578"/>
    <w:rsid w:val="12C6D9BD"/>
    <w:rsid w:val="12C79D2C"/>
    <w:rsid w:val="12C79D35"/>
    <w:rsid w:val="12CA1F7F"/>
    <w:rsid w:val="12CAE4EE"/>
    <w:rsid w:val="12CBC2C3"/>
    <w:rsid w:val="12CCDCC9"/>
    <w:rsid w:val="12CCF982"/>
    <w:rsid w:val="12CD5BB9"/>
    <w:rsid w:val="12CED5CF"/>
    <w:rsid w:val="12CFBE22"/>
    <w:rsid w:val="12D10317"/>
    <w:rsid w:val="12D5A11A"/>
    <w:rsid w:val="12D9BB84"/>
    <w:rsid w:val="12DA23FA"/>
    <w:rsid w:val="12DB7C64"/>
    <w:rsid w:val="12DE41A9"/>
    <w:rsid w:val="12DECF7D"/>
    <w:rsid w:val="12ECF31F"/>
    <w:rsid w:val="12EDADE0"/>
    <w:rsid w:val="12EE2366"/>
    <w:rsid w:val="12F26151"/>
    <w:rsid w:val="12F30C16"/>
    <w:rsid w:val="12F44CA6"/>
    <w:rsid w:val="12F78495"/>
    <w:rsid w:val="12F7ABEE"/>
    <w:rsid w:val="12F8C566"/>
    <w:rsid w:val="12F940C2"/>
    <w:rsid w:val="12FD8261"/>
    <w:rsid w:val="12FE72BD"/>
    <w:rsid w:val="13021489"/>
    <w:rsid w:val="130364D6"/>
    <w:rsid w:val="13053782"/>
    <w:rsid w:val="13099B25"/>
    <w:rsid w:val="13102A84"/>
    <w:rsid w:val="131087A7"/>
    <w:rsid w:val="1310FDF7"/>
    <w:rsid w:val="13118BD3"/>
    <w:rsid w:val="1311B6DC"/>
    <w:rsid w:val="1312B1E6"/>
    <w:rsid w:val="1312BD40"/>
    <w:rsid w:val="1314BA49"/>
    <w:rsid w:val="13155409"/>
    <w:rsid w:val="1315D915"/>
    <w:rsid w:val="1319D4E9"/>
    <w:rsid w:val="131D8DEC"/>
    <w:rsid w:val="131EE677"/>
    <w:rsid w:val="131EFB0C"/>
    <w:rsid w:val="131F4EC7"/>
    <w:rsid w:val="1320B06C"/>
    <w:rsid w:val="1323614F"/>
    <w:rsid w:val="1325320B"/>
    <w:rsid w:val="1328599B"/>
    <w:rsid w:val="132ABB1C"/>
    <w:rsid w:val="132B4D02"/>
    <w:rsid w:val="132BC8A4"/>
    <w:rsid w:val="132CBB14"/>
    <w:rsid w:val="132CEE7F"/>
    <w:rsid w:val="132DE76A"/>
    <w:rsid w:val="132F3043"/>
    <w:rsid w:val="13335AB2"/>
    <w:rsid w:val="13371072"/>
    <w:rsid w:val="1338058C"/>
    <w:rsid w:val="133856B3"/>
    <w:rsid w:val="1339609F"/>
    <w:rsid w:val="133ACDFD"/>
    <w:rsid w:val="133AD22C"/>
    <w:rsid w:val="133B1333"/>
    <w:rsid w:val="133CE52A"/>
    <w:rsid w:val="133D2051"/>
    <w:rsid w:val="1342B223"/>
    <w:rsid w:val="13438E57"/>
    <w:rsid w:val="1344834B"/>
    <w:rsid w:val="1348FA00"/>
    <w:rsid w:val="134A44D1"/>
    <w:rsid w:val="134A8231"/>
    <w:rsid w:val="134BC3ED"/>
    <w:rsid w:val="134C0431"/>
    <w:rsid w:val="134CDB81"/>
    <w:rsid w:val="134DDC7B"/>
    <w:rsid w:val="134E178D"/>
    <w:rsid w:val="134E30D4"/>
    <w:rsid w:val="134F9125"/>
    <w:rsid w:val="134FA4B9"/>
    <w:rsid w:val="1350FB98"/>
    <w:rsid w:val="135609EB"/>
    <w:rsid w:val="1356F1E4"/>
    <w:rsid w:val="13573210"/>
    <w:rsid w:val="135A78A3"/>
    <w:rsid w:val="135AA173"/>
    <w:rsid w:val="135B970F"/>
    <w:rsid w:val="135E3BC0"/>
    <w:rsid w:val="135FFFF6"/>
    <w:rsid w:val="13602898"/>
    <w:rsid w:val="1362C93B"/>
    <w:rsid w:val="13630D86"/>
    <w:rsid w:val="1365E22E"/>
    <w:rsid w:val="136693C4"/>
    <w:rsid w:val="136A70DC"/>
    <w:rsid w:val="136AC45F"/>
    <w:rsid w:val="136B5447"/>
    <w:rsid w:val="136C385A"/>
    <w:rsid w:val="136DCD41"/>
    <w:rsid w:val="136E0617"/>
    <w:rsid w:val="136E4139"/>
    <w:rsid w:val="13712CEC"/>
    <w:rsid w:val="1371EDE9"/>
    <w:rsid w:val="137507A8"/>
    <w:rsid w:val="1378A661"/>
    <w:rsid w:val="137A8103"/>
    <w:rsid w:val="137BD8D6"/>
    <w:rsid w:val="137CA27F"/>
    <w:rsid w:val="13852DFF"/>
    <w:rsid w:val="1385EC1A"/>
    <w:rsid w:val="1386A6E1"/>
    <w:rsid w:val="1387BB10"/>
    <w:rsid w:val="1387CA93"/>
    <w:rsid w:val="1387E539"/>
    <w:rsid w:val="1389C39B"/>
    <w:rsid w:val="138AB9CD"/>
    <w:rsid w:val="138BF48B"/>
    <w:rsid w:val="138D8CE8"/>
    <w:rsid w:val="138F5A27"/>
    <w:rsid w:val="138F5B33"/>
    <w:rsid w:val="13901DA1"/>
    <w:rsid w:val="1396B7E4"/>
    <w:rsid w:val="1397D7D4"/>
    <w:rsid w:val="13981B96"/>
    <w:rsid w:val="139AA414"/>
    <w:rsid w:val="139BC635"/>
    <w:rsid w:val="139C9C82"/>
    <w:rsid w:val="139E2DE3"/>
    <w:rsid w:val="139E736C"/>
    <w:rsid w:val="139FAD82"/>
    <w:rsid w:val="139FFD56"/>
    <w:rsid w:val="13A225A8"/>
    <w:rsid w:val="13A579B6"/>
    <w:rsid w:val="13A5B6B3"/>
    <w:rsid w:val="13A8819F"/>
    <w:rsid w:val="13A8FBD7"/>
    <w:rsid w:val="13AD1D64"/>
    <w:rsid w:val="13AF3A5B"/>
    <w:rsid w:val="13AF6C67"/>
    <w:rsid w:val="13AF97B7"/>
    <w:rsid w:val="13B1F2CF"/>
    <w:rsid w:val="13B4DE00"/>
    <w:rsid w:val="13B501D2"/>
    <w:rsid w:val="13B610A9"/>
    <w:rsid w:val="13B65561"/>
    <w:rsid w:val="13B7372F"/>
    <w:rsid w:val="13B7C036"/>
    <w:rsid w:val="13BB43EF"/>
    <w:rsid w:val="13BB6E4D"/>
    <w:rsid w:val="13BE3A7E"/>
    <w:rsid w:val="13BFAE2B"/>
    <w:rsid w:val="13C077FE"/>
    <w:rsid w:val="13C1B27C"/>
    <w:rsid w:val="13C5794C"/>
    <w:rsid w:val="13C7D98D"/>
    <w:rsid w:val="13CA421F"/>
    <w:rsid w:val="13CAEE2C"/>
    <w:rsid w:val="13CD4289"/>
    <w:rsid w:val="13CD5114"/>
    <w:rsid w:val="13CE5576"/>
    <w:rsid w:val="13CF48AD"/>
    <w:rsid w:val="13CFBE05"/>
    <w:rsid w:val="13D67D78"/>
    <w:rsid w:val="13D68BF9"/>
    <w:rsid w:val="13D8DA2C"/>
    <w:rsid w:val="13D9BF19"/>
    <w:rsid w:val="13DC4EA3"/>
    <w:rsid w:val="13DCAD5F"/>
    <w:rsid w:val="13DFB2C3"/>
    <w:rsid w:val="13E551DA"/>
    <w:rsid w:val="13E8680A"/>
    <w:rsid w:val="13E901EA"/>
    <w:rsid w:val="13EAC5C0"/>
    <w:rsid w:val="13F135DA"/>
    <w:rsid w:val="13F1AAE2"/>
    <w:rsid w:val="13F1D5EC"/>
    <w:rsid w:val="13F3BD3B"/>
    <w:rsid w:val="13F3D03E"/>
    <w:rsid w:val="13F43457"/>
    <w:rsid w:val="13F6B9F1"/>
    <w:rsid w:val="13F6D71C"/>
    <w:rsid w:val="13F7BDAB"/>
    <w:rsid w:val="13F83BA8"/>
    <w:rsid w:val="13FA3474"/>
    <w:rsid w:val="13FCD16C"/>
    <w:rsid w:val="13FE4BF9"/>
    <w:rsid w:val="1400A93D"/>
    <w:rsid w:val="1400FB5A"/>
    <w:rsid w:val="1401CE50"/>
    <w:rsid w:val="14027FB8"/>
    <w:rsid w:val="1407318B"/>
    <w:rsid w:val="1407E1F1"/>
    <w:rsid w:val="140969A5"/>
    <w:rsid w:val="140B2344"/>
    <w:rsid w:val="140BC626"/>
    <w:rsid w:val="140BEF14"/>
    <w:rsid w:val="140BF072"/>
    <w:rsid w:val="1414EAB4"/>
    <w:rsid w:val="1415518E"/>
    <w:rsid w:val="1415B031"/>
    <w:rsid w:val="1415EC88"/>
    <w:rsid w:val="1416843B"/>
    <w:rsid w:val="141766F1"/>
    <w:rsid w:val="1417B9AC"/>
    <w:rsid w:val="14198045"/>
    <w:rsid w:val="141B04C0"/>
    <w:rsid w:val="141B3B0E"/>
    <w:rsid w:val="141D3FF1"/>
    <w:rsid w:val="141FD8E9"/>
    <w:rsid w:val="1426A680"/>
    <w:rsid w:val="1427B678"/>
    <w:rsid w:val="142CB985"/>
    <w:rsid w:val="142D02EF"/>
    <w:rsid w:val="142D76C5"/>
    <w:rsid w:val="142F226F"/>
    <w:rsid w:val="143068AE"/>
    <w:rsid w:val="1430D986"/>
    <w:rsid w:val="1431AB72"/>
    <w:rsid w:val="1437F495"/>
    <w:rsid w:val="14383350"/>
    <w:rsid w:val="1438585D"/>
    <w:rsid w:val="1438A81D"/>
    <w:rsid w:val="14392E2F"/>
    <w:rsid w:val="1439BE71"/>
    <w:rsid w:val="143A43E9"/>
    <w:rsid w:val="143CD209"/>
    <w:rsid w:val="143DB072"/>
    <w:rsid w:val="143DB275"/>
    <w:rsid w:val="143DE177"/>
    <w:rsid w:val="14422CD3"/>
    <w:rsid w:val="144806C7"/>
    <w:rsid w:val="1448723C"/>
    <w:rsid w:val="1448D6BC"/>
    <w:rsid w:val="144B5860"/>
    <w:rsid w:val="144C4A71"/>
    <w:rsid w:val="144FBE31"/>
    <w:rsid w:val="1451D69F"/>
    <w:rsid w:val="14530983"/>
    <w:rsid w:val="14537A83"/>
    <w:rsid w:val="145386E4"/>
    <w:rsid w:val="1454BFE5"/>
    <w:rsid w:val="1456797D"/>
    <w:rsid w:val="1457AB5B"/>
    <w:rsid w:val="146095B0"/>
    <w:rsid w:val="14630D77"/>
    <w:rsid w:val="1468FCDD"/>
    <w:rsid w:val="14692FD2"/>
    <w:rsid w:val="146B7C47"/>
    <w:rsid w:val="146F18BC"/>
    <w:rsid w:val="146FB81F"/>
    <w:rsid w:val="14711D67"/>
    <w:rsid w:val="1473D654"/>
    <w:rsid w:val="1474E3DB"/>
    <w:rsid w:val="1474E545"/>
    <w:rsid w:val="14770A88"/>
    <w:rsid w:val="14794FD1"/>
    <w:rsid w:val="147ACD59"/>
    <w:rsid w:val="147BFD2B"/>
    <w:rsid w:val="147F1590"/>
    <w:rsid w:val="148163E3"/>
    <w:rsid w:val="14819B0A"/>
    <w:rsid w:val="1482FD38"/>
    <w:rsid w:val="14842FBA"/>
    <w:rsid w:val="1487C5E6"/>
    <w:rsid w:val="1488B3B3"/>
    <w:rsid w:val="1488D809"/>
    <w:rsid w:val="148CF461"/>
    <w:rsid w:val="148D0A9D"/>
    <w:rsid w:val="148DEF55"/>
    <w:rsid w:val="148E08EE"/>
    <w:rsid w:val="148EEBF4"/>
    <w:rsid w:val="14909F5A"/>
    <w:rsid w:val="14936C98"/>
    <w:rsid w:val="1494A7D1"/>
    <w:rsid w:val="1494AE27"/>
    <w:rsid w:val="1499268A"/>
    <w:rsid w:val="149AD852"/>
    <w:rsid w:val="149C1A79"/>
    <w:rsid w:val="149C3853"/>
    <w:rsid w:val="14A1E154"/>
    <w:rsid w:val="14A2C487"/>
    <w:rsid w:val="14A2D0E1"/>
    <w:rsid w:val="14A309BB"/>
    <w:rsid w:val="14A37B0A"/>
    <w:rsid w:val="14A48AD2"/>
    <w:rsid w:val="14A59A9C"/>
    <w:rsid w:val="14A5B076"/>
    <w:rsid w:val="14A62EC3"/>
    <w:rsid w:val="14A6FD12"/>
    <w:rsid w:val="14A8B043"/>
    <w:rsid w:val="14A8CEE9"/>
    <w:rsid w:val="14A90F19"/>
    <w:rsid w:val="14A934FB"/>
    <w:rsid w:val="14AA8D46"/>
    <w:rsid w:val="14AB53AE"/>
    <w:rsid w:val="14ABFA68"/>
    <w:rsid w:val="14AC2353"/>
    <w:rsid w:val="14AD1336"/>
    <w:rsid w:val="14AD356D"/>
    <w:rsid w:val="14AEA362"/>
    <w:rsid w:val="14B3755C"/>
    <w:rsid w:val="14B44777"/>
    <w:rsid w:val="14B862C3"/>
    <w:rsid w:val="14BCFBDD"/>
    <w:rsid w:val="14BD15A7"/>
    <w:rsid w:val="14BD4809"/>
    <w:rsid w:val="14BDB6D1"/>
    <w:rsid w:val="14BF4D45"/>
    <w:rsid w:val="14C3AA19"/>
    <w:rsid w:val="14C744CD"/>
    <w:rsid w:val="14CBD1D4"/>
    <w:rsid w:val="14CCB1AB"/>
    <w:rsid w:val="14D173C3"/>
    <w:rsid w:val="14D1F5CA"/>
    <w:rsid w:val="14D36BBA"/>
    <w:rsid w:val="14D50993"/>
    <w:rsid w:val="14D598C3"/>
    <w:rsid w:val="14D8568C"/>
    <w:rsid w:val="14D89364"/>
    <w:rsid w:val="14D97C22"/>
    <w:rsid w:val="14DA9B8E"/>
    <w:rsid w:val="14DD0493"/>
    <w:rsid w:val="14DDEC63"/>
    <w:rsid w:val="14E258CB"/>
    <w:rsid w:val="14E29F28"/>
    <w:rsid w:val="14E2F611"/>
    <w:rsid w:val="14E45AF0"/>
    <w:rsid w:val="14E485DB"/>
    <w:rsid w:val="14E53B9B"/>
    <w:rsid w:val="14EC81D9"/>
    <w:rsid w:val="14F0041B"/>
    <w:rsid w:val="14F10F37"/>
    <w:rsid w:val="14F21EF4"/>
    <w:rsid w:val="14F2B3AA"/>
    <w:rsid w:val="14F2F299"/>
    <w:rsid w:val="14F495FE"/>
    <w:rsid w:val="14F6BB87"/>
    <w:rsid w:val="14F8A3EF"/>
    <w:rsid w:val="14F92AA5"/>
    <w:rsid w:val="14FA28FF"/>
    <w:rsid w:val="14FB8191"/>
    <w:rsid w:val="14FB87A0"/>
    <w:rsid w:val="14FEC5F0"/>
    <w:rsid w:val="1500FB51"/>
    <w:rsid w:val="1501383E"/>
    <w:rsid w:val="15018229"/>
    <w:rsid w:val="15023B4B"/>
    <w:rsid w:val="15023E9B"/>
    <w:rsid w:val="15034945"/>
    <w:rsid w:val="150465F6"/>
    <w:rsid w:val="15050CA4"/>
    <w:rsid w:val="15058066"/>
    <w:rsid w:val="15061749"/>
    <w:rsid w:val="15067DF2"/>
    <w:rsid w:val="15074AA1"/>
    <w:rsid w:val="150B7571"/>
    <w:rsid w:val="150CB0A1"/>
    <w:rsid w:val="150D15FE"/>
    <w:rsid w:val="150FC958"/>
    <w:rsid w:val="1511BC5D"/>
    <w:rsid w:val="151423CA"/>
    <w:rsid w:val="15155622"/>
    <w:rsid w:val="15158C87"/>
    <w:rsid w:val="1518BAF7"/>
    <w:rsid w:val="151A2FBC"/>
    <w:rsid w:val="151A8683"/>
    <w:rsid w:val="151B531F"/>
    <w:rsid w:val="151C1EB2"/>
    <w:rsid w:val="151F7185"/>
    <w:rsid w:val="15225550"/>
    <w:rsid w:val="15228FBA"/>
    <w:rsid w:val="1522C2DF"/>
    <w:rsid w:val="1523BCC6"/>
    <w:rsid w:val="1524D8E1"/>
    <w:rsid w:val="1524F6D0"/>
    <w:rsid w:val="15253489"/>
    <w:rsid w:val="15258F54"/>
    <w:rsid w:val="1526F7D6"/>
    <w:rsid w:val="15279CA4"/>
    <w:rsid w:val="1527E7CB"/>
    <w:rsid w:val="152B3928"/>
    <w:rsid w:val="152BE8AB"/>
    <w:rsid w:val="152C16EC"/>
    <w:rsid w:val="152F2851"/>
    <w:rsid w:val="152FAA1B"/>
    <w:rsid w:val="1530BE96"/>
    <w:rsid w:val="1531DB01"/>
    <w:rsid w:val="15324726"/>
    <w:rsid w:val="15334CD5"/>
    <w:rsid w:val="153352DB"/>
    <w:rsid w:val="1535564C"/>
    <w:rsid w:val="15365985"/>
    <w:rsid w:val="1539C495"/>
    <w:rsid w:val="153A17B8"/>
    <w:rsid w:val="153C7933"/>
    <w:rsid w:val="153F305B"/>
    <w:rsid w:val="15400766"/>
    <w:rsid w:val="15410423"/>
    <w:rsid w:val="154210F6"/>
    <w:rsid w:val="15442297"/>
    <w:rsid w:val="15483E70"/>
    <w:rsid w:val="1548BD92"/>
    <w:rsid w:val="154B836D"/>
    <w:rsid w:val="154CDC7A"/>
    <w:rsid w:val="154DDE4F"/>
    <w:rsid w:val="154E64DD"/>
    <w:rsid w:val="1551ADA4"/>
    <w:rsid w:val="155250ED"/>
    <w:rsid w:val="1552A088"/>
    <w:rsid w:val="155342C9"/>
    <w:rsid w:val="1553737B"/>
    <w:rsid w:val="1554069F"/>
    <w:rsid w:val="1554D010"/>
    <w:rsid w:val="1555B358"/>
    <w:rsid w:val="1556BD9E"/>
    <w:rsid w:val="1557F0A1"/>
    <w:rsid w:val="1558BBB1"/>
    <w:rsid w:val="155AB2A3"/>
    <w:rsid w:val="155F8735"/>
    <w:rsid w:val="155FC30F"/>
    <w:rsid w:val="15606CA7"/>
    <w:rsid w:val="1565DAD9"/>
    <w:rsid w:val="15670398"/>
    <w:rsid w:val="156A8FEE"/>
    <w:rsid w:val="156BC6FC"/>
    <w:rsid w:val="1571C328"/>
    <w:rsid w:val="1573E4EC"/>
    <w:rsid w:val="1574DB31"/>
    <w:rsid w:val="1576788F"/>
    <w:rsid w:val="1577A635"/>
    <w:rsid w:val="1579BFFD"/>
    <w:rsid w:val="157BB58C"/>
    <w:rsid w:val="157CADEB"/>
    <w:rsid w:val="157DBA68"/>
    <w:rsid w:val="157EB80D"/>
    <w:rsid w:val="158414E8"/>
    <w:rsid w:val="15847A20"/>
    <w:rsid w:val="158927A4"/>
    <w:rsid w:val="158C85A4"/>
    <w:rsid w:val="158DFD82"/>
    <w:rsid w:val="158F6413"/>
    <w:rsid w:val="15900C00"/>
    <w:rsid w:val="159124DD"/>
    <w:rsid w:val="15958BCD"/>
    <w:rsid w:val="159637E6"/>
    <w:rsid w:val="159DA429"/>
    <w:rsid w:val="159E92F0"/>
    <w:rsid w:val="159FE9D5"/>
    <w:rsid w:val="15A15C97"/>
    <w:rsid w:val="15A24F65"/>
    <w:rsid w:val="15A29F9A"/>
    <w:rsid w:val="15A368AE"/>
    <w:rsid w:val="15A3F903"/>
    <w:rsid w:val="15A42EBD"/>
    <w:rsid w:val="15A50076"/>
    <w:rsid w:val="15A5D6FE"/>
    <w:rsid w:val="15A727E6"/>
    <w:rsid w:val="15A8251D"/>
    <w:rsid w:val="15ACF452"/>
    <w:rsid w:val="15AD32A1"/>
    <w:rsid w:val="15ADDB62"/>
    <w:rsid w:val="15B0BA06"/>
    <w:rsid w:val="15B72614"/>
    <w:rsid w:val="15B9E64C"/>
    <w:rsid w:val="15BAFB7F"/>
    <w:rsid w:val="15BE55FC"/>
    <w:rsid w:val="15BE6915"/>
    <w:rsid w:val="15C01707"/>
    <w:rsid w:val="15C126D8"/>
    <w:rsid w:val="15C1C983"/>
    <w:rsid w:val="15C26F4D"/>
    <w:rsid w:val="15C436AA"/>
    <w:rsid w:val="15C6E1B1"/>
    <w:rsid w:val="15C82C77"/>
    <w:rsid w:val="15C93511"/>
    <w:rsid w:val="15CB9B89"/>
    <w:rsid w:val="15CE2A56"/>
    <w:rsid w:val="15CECEC2"/>
    <w:rsid w:val="15D05BEE"/>
    <w:rsid w:val="15D25DB0"/>
    <w:rsid w:val="15D29A49"/>
    <w:rsid w:val="15D2BFF6"/>
    <w:rsid w:val="15D7DA16"/>
    <w:rsid w:val="15DA796F"/>
    <w:rsid w:val="15DAB9CA"/>
    <w:rsid w:val="15DC2454"/>
    <w:rsid w:val="15DC3DDD"/>
    <w:rsid w:val="15DC4FA7"/>
    <w:rsid w:val="15DDA5EC"/>
    <w:rsid w:val="15E03BC9"/>
    <w:rsid w:val="15E219A0"/>
    <w:rsid w:val="15E5BBA2"/>
    <w:rsid w:val="15E6EEE6"/>
    <w:rsid w:val="15E7F84D"/>
    <w:rsid w:val="15E899ED"/>
    <w:rsid w:val="15EA40E2"/>
    <w:rsid w:val="15EAB399"/>
    <w:rsid w:val="15EBFCBF"/>
    <w:rsid w:val="15F1CAB9"/>
    <w:rsid w:val="15F33D39"/>
    <w:rsid w:val="15F40BEE"/>
    <w:rsid w:val="15F4E71F"/>
    <w:rsid w:val="15F4F0EC"/>
    <w:rsid w:val="15F5C315"/>
    <w:rsid w:val="15F799AE"/>
    <w:rsid w:val="15F7A240"/>
    <w:rsid w:val="15F8536E"/>
    <w:rsid w:val="15F9AB27"/>
    <w:rsid w:val="15FAA464"/>
    <w:rsid w:val="15FBE48D"/>
    <w:rsid w:val="1606FC97"/>
    <w:rsid w:val="16075B4A"/>
    <w:rsid w:val="160A6006"/>
    <w:rsid w:val="160B0B09"/>
    <w:rsid w:val="160D43AE"/>
    <w:rsid w:val="160D5ADA"/>
    <w:rsid w:val="160EA946"/>
    <w:rsid w:val="160F82CB"/>
    <w:rsid w:val="160F93D2"/>
    <w:rsid w:val="160FD322"/>
    <w:rsid w:val="160FE865"/>
    <w:rsid w:val="16122E02"/>
    <w:rsid w:val="16134A24"/>
    <w:rsid w:val="16135393"/>
    <w:rsid w:val="1613FD1A"/>
    <w:rsid w:val="161498E5"/>
    <w:rsid w:val="1615CC79"/>
    <w:rsid w:val="16194BAB"/>
    <w:rsid w:val="161B3DC4"/>
    <w:rsid w:val="161B6CFB"/>
    <w:rsid w:val="16256C74"/>
    <w:rsid w:val="1626AB00"/>
    <w:rsid w:val="16293779"/>
    <w:rsid w:val="16306ECF"/>
    <w:rsid w:val="16314E77"/>
    <w:rsid w:val="1632A7B0"/>
    <w:rsid w:val="1632C0ED"/>
    <w:rsid w:val="1634918D"/>
    <w:rsid w:val="16362019"/>
    <w:rsid w:val="1638453A"/>
    <w:rsid w:val="16398520"/>
    <w:rsid w:val="1639894B"/>
    <w:rsid w:val="163EB3EF"/>
    <w:rsid w:val="163F60D9"/>
    <w:rsid w:val="1640C245"/>
    <w:rsid w:val="16420DA7"/>
    <w:rsid w:val="164239EB"/>
    <w:rsid w:val="16441645"/>
    <w:rsid w:val="1645198D"/>
    <w:rsid w:val="1645367A"/>
    <w:rsid w:val="1646ADEB"/>
    <w:rsid w:val="164A362F"/>
    <w:rsid w:val="164A4F9B"/>
    <w:rsid w:val="164AF005"/>
    <w:rsid w:val="164B9327"/>
    <w:rsid w:val="164BA0D4"/>
    <w:rsid w:val="164E0578"/>
    <w:rsid w:val="16500525"/>
    <w:rsid w:val="16508690"/>
    <w:rsid w:val="1654486A"/>
    <w:rsid w:val="165603E8"/>
    <w:rsid w:val="16564EB5"/>
    <w:rsid w:val="1656CDD2"/>
    <w:rsid w:val="16570DD2"/>
    <w:rsid w:val="1657AD71"/>
    <w:rsid w:val="1657E42E"/>
    <w:rsid w:val="1658D3AE"/>
    <w:rsid w:val="165A8062"/>
    <w:rsid w:val="165BFA69"/>
    <w:rsid w:val="165C7C50"/>
    <w:rsid w:val="165F9EE8"/>
    <w:rsid w:val="165FB11D"/>
    <w:rsid w:val="166081D1"/>
    <w:rsid w:val="16617994"/>
    <w:rsid w:val="1662ABC6"/>
    <w:rsid w:val="16634C64"/>
    <w:rsid w:val="1664B2CB"/>
    <w:rsid w:val="166554F0"/>
    <w:rsid w:val="1667A3AF"/>
    <w:rsid w:val="166A8FC4"/>
    <w:rsid w:val="166AE72E"/>
    <w:rsid w:val="166EA7C4"/>
    <w:rsid w:val="166F47AE"/>
    <w:rsid w:val="1671DD95"/>
    <w:rsid w:val="16733430"/>
    <w:rsid w:val="16741C80"/>
    <w:rsid w:val="16760554"/>
    <w:rsid w:val="16776E84"/>
    <w:rsid w:val="1679B14A"/>
    <w:rsid w:val="167D48A0"/>
    <w:rsid w:val="167F753B"/>
    <w:rsid w:val="16846415"/>
    <w:rsid w:val="1685516A"/>
    <w:rsid w:val="1687F701"/>
    <w:rsid w:val="1687F9DB"/>
    <w:rsid w:val="1689FA09"/>
    <w:rsid w:val="168ACB84"/>
    <w:rsid w:val="168CAC2A"/>
    <w:rsid w:val="168D0361"/>
    <w:rsid w:val="168DBA78"/>
    <w:rsid w:val="168F2D82"/>
    <w:rsid w:val="168FCCF7"/>
    <w:rsid w:val="1690B018"/>
    <w:rsid w:val="1694CD2B"/>
    <w:rsid w:val="1696B18F"/>
    <w:rsid w:val="16977399"/>
    <w:rsid w:val="169786AD"/>
    <w:rsid w:val="169817EE"/>
    <w:rsid w:val="169A6684"/>
    <w:rsid w:val="169C362C"/>
    <w:rsid w:val="169DF4F3"/>
    <w:rsid w:val="169DFE0A"/>
    <w:rsid w:val="169EA0D2"/>
    <w:rsid w:val="16A08538"/>
    <w:rsid w:val="16A155CF"/>
    <w:rsid w:val="16A6A610"/>
    <w:rsid w:val="16A6F982"/>
    <w:rsid w:val="16A70F2A"/>
    <w:rsid w:val="16A79A2C"/>
    <w:rsid w:val="16A7C0AA"/>
    <w:rsid w:val="16AA0B31"/>
    <w:rsid w:val="16AC3711"/>
    <w:rsid w:val="16AC40AE"/>
    <w:rsid w:val="16AD33CD"/>
    <w:rsid w:val="16AE5CF8"/>
    <w:rsid w:val="16AF2139"/>
    <w:rsid w:val="16AF7181"/>
    <w:rsid w:val="16AFB59B"/>
    <w:rsid w:val="16B0477A"/>
    <w:rsid w:val="16B0D861"/>
    <w:rsid w:val="16B55FD7"/>
    <w:rsid w:val="16B76CAA"/>
    <w:rsid w:val="16B7962D"/>
    <w:rsid w:val="16BD7F11"/>
    <w:rsid w:val="16BED2B4"/>
    <w:rsid w:val="16BEDD06"/>
    <w:rsid w:val="16C0BBD2"/>
    <w:rsid w:val="16C12636"/>
    <w:rsid w:val="16C2642B"/>
    <w:rsid w:val="16C2DC87"/>
    <w:rsid w:val="16C5D096"/>
    <w:rsid w:val="16C94D4C"/>
    <w:rsid w:val="16CA21B6"/>
    <w:rsid w:val="16CA62D0"/>
    <w:rsid w:val="16CDFCE6"/>
    <w:rsid w:val="16CE7FB0"/>
    <w:rsid w:val="16CF0421"/>
    <w:rsid w:val="16D7B8D4"/>
    <w:rsid w:val="16D7B961"/>
    <w:rsid w:val="16D806A9"/>
    <w:rsid w:val="16D8AFD1"/>
    <w:rsid w:val="16D9BFEB"/>
    <w:rsid w:val="16D9C8C7"/>
    <w:rsid w:val="16DACD89"/>
    <w:rsid w:val="16DBF2C4"/>
    <w:rsid w:val="16DD6F61"/>
    <w:rsid w:val="16DF5809"/>
    <w:rsid w:val="16E10EFA"/>
    <w:rsid w:val="16E29828"/>
    <w:rsid w:val="16E40712"/>
    <w:rsid w:val="16E6BA50"/>
    <w:rsid w:val="16E83BD6"/>
    <w:rsid w:val="16E8F614"/>
    <w:rsid w:val="16F007B3"/>
    <w:rsid w:val="16F03364"/>
    <w:rsid w:val="16F3CFE1"/>
    <w:rsid w:val="16F52414"/>
    <w:rsid w:val="16F70573"/>
    <w:rsid w:val="16FA8BB0"/>
    <w:rsid w:val="16FAECF6"/>
    <w:rsid w:val="16FBEAEE"/>
    <w:rsid w:val="16FC42AC"/>
    <w:rsid w:val="16FC992E"/>
    <w:rsid w:val="16FC9CD9"/>
    <w:rsid w:val="16FC9F55"/>
    <w:rsid w:val="16FE639C"/>
    <w:rsid w:val="17015719"/>
    <w:rsid w:val="1703132E"/>
    <w:rsid w:val="17038E00"/>
    <w:rsid w:val="1705289C"/>
    <w:rsid w:val="1707968E"/>
    <w:rsid w:val="1708CE27"/>
    <w:rsid w:val="170984BE"/>
    <w:rsid w:val="170DCD94"/>
    <w:rsid w:val="171360B1"/>
    <w:rsid w:val="1716864B"/>
    <w:rsid w:val="171C7EF1"/>
    <w:rsid w:val="171D700C"/>
    <w:rsid w:val="171E8E2D"/>
    <w:rsid w:val="1720490B"/>
    <w:rsid w:val="1722607F"/>
    <w:rsid w:val="17226EE4"/>
    <w:rsid w:val="1722CD62"/>
    <w:rsid w:val="17243110"/>
    <w:rsid w:val="1728D8C2"/>
    <w:rsid w:val="1729758A"/>
    <w:rsid w:val="172A0B7D"/>
    <w:rsid w:val="172BB30F"/>
    <w:rsid w:val="172E1F56"/>
    <w:rsid w:val="172EB306"/>
    <w:rsid w:val="172FEFFB"/>
    <w:rsid w:val="17352E2B"/>
    <w:rsid w:val="1737CD5A"/>
    <w:rsid w:val="17383B69"/>
    <w:rsid w:val="17389C54"/>
    <w:rsid w:val="173BE85F"/>
    <w:rsid w:val="173E1AEA"/>
    <w:rsid w:val="173EF652"/>
    <w:rsid w:val="173FC4D9"/>
    <w:rsid w:val="17453A14"/>
    <w:rsid w:val="1746C030"/>
    <w:rsid w:val="17475F4F"/>
    <w:rsid w:val="174B713C"/>
    <w:rsid w:val="174C9344"/>
    <w:rsid w:val="174DA51A"/>
    <w:rsid w:val="174F1C00"/>
    <w:rsid w:val="174F43B9"/>
    <w:rsid w:val="17517DCE"/>
    <w:rsid w:val="17525C86"/>
    <w:rsid w:val="17553E7F"/>
    <w:rsid w:val="175575C1"/>
    <w:rsid w:val="1756BCB2"/>
    <w:rsid w:val="1757544A"/>
    <w:rsid w:val="175C8708"/>
    <w:rsid w:val="175CC636"/>
    <w:rsid w:val="175D2892"/>
    <w:rsid w:val="175FF26F"/>
    <w:rsid w:val="17637AB1"/>
    <w:rsid w:val="1766AE35"/>
    <w:rsid w:val="17688C0B"/>
    <w:rsid w:val="176892A4"/>
    <w:rsid w:val="176914E7"/>
    <w:rsid w:val="176A006C"/>
    <w:rsid w:val="176AA4B1"/>
    <w:rsid w:val="176ECAAC"/>
    <w:rsid w:val="176F0D32"/>
    <w:rsid w:val="17726B22"/>
    <w:rsid w:val="1772AB88"/>
    <w:rsid w:val="1773D03E"/>
    <w:rsid w:val="17757BBB"/>
    <w:rsid w:val="177804C4"/>
    <w:rsid w:val="177AB959"/>
    <w:rsid w:val="177CE42B"/>
    <w:rsid w:val="177E5C50"/>
    <w:rsid w:val="177EFEA6"/>
    <w:rsid w:val="17827F33"/>
    <w:rsid w:val="1784EE29"/>
    <w:rsid w:val="1785AA8B"/>
    <w:rsid w:val="1786A2DD"/>
    <w:rsid w:val="1786BF30"/>
    <w:rsid w:val="1786D676"/>
    <w:rsid w:val="1786FBD6"/>
    <w:rsid w:val="1788BC6A"/>
    <w:rsid w:val="1788E163"/>
    <w:rsid w:val="178A2D87"/>
    <w:rsid w:val="178CB934"/>
    <w:rsid w:val="178DC925"/>
    <w:rsid w:val="178FB6DD"/>
    <w:rsid w:val="179229D1"/>
    <w:rsid w:val="1793577F"/>
    <w:rsid w:val="1793B88D"/>
    <w:rsid w:val="17984FE3"/>
    <w:rsid w:val="17991EB2"/>
    <w:rsid w:val="1799EBA5"/>
    <w:rsid w:val="179C2C78"/>
    <w:rsid w:val="179CD2B2"/>
    <w:rsid w:val="179D1DED"/>
    <w:rsid w:val="17A0E003"/>
    <w:rsid w:val="17A8281D"/>
    <w:rsid w:val="17A8F891"/>
    <w:rsid w:val="17A95104"/>
    <w:rsid w:val="17AA151F"/>
    <w:rsid w:val="17AAD9D0"/>
    <w:rsid w:val="17AD4C4E"/>
    <w:rsid w:val="17AE4373"/>
    <w:rsid w:val="17AF35B9"/>
    <w:rsid w:val="17B03167"/>
    <w:rsid w:val="17B0ED17"/>
    <w:rsid w:val="17B25A12"/>
    <w:rsid w:val="17B33E81"/>
    <w:rsid w:val="17B3C2AE"/>
    <w:rsid w:val="17B402DE"/>
    <w:rsid w:val="17B52F37"/>
    <w:rsid w:val="17B7945B"/>
    <w:rsid w:val="17B8B88A"/>
    <w:rsid w:val="17BD0746"/>
    <w:rsid w:val="17BD58A5"/>
    <w:rsid w:val="17BE6A0B"/>
    <w:rsid w:val="17BF633F"/>
    <w:rsid w:val="17BF648B"/>
    <w:rsid w:val="17C6CF65"/>
    <w:rsid w:val="17C99E62"/>
    <w:rsid w:val="17CF3E7C"/>
    <w:rsid w:val="17D00A70"/>
    <w:rsid w:val="17D16759"/>
    <w:rsid w:val="17D4549C"/>
    <w:rsid w:val="17D67942"/>
    <w:rsid w:val="17D6CB89"/>
    <w:rsid w:val="17D71DE6"/>
    <w:rsid w:val="17D8DFDB"/>
    <w:rsid w:val="17DDC072"/>
    <w:rsid w:val="17DDCC74"/>
    <w:rsid w:val="17DFCE46"/>
    <w:rsid w:val="17DFE235"/>
    <w:rsid w:val="17E01835"/>
    <w:rsid w:val="17E60FE9"/>
    <w:rsid w:val="17E674B4"/>
    <w:rsid w:val="17EB35FD"/>
    <w:rsid w:val="17EC1B89"/>
    <w:rsid w:val="17EC2B9C"/>
    <w:rsid w:val="17EC7921"/>
    <w:rsid w:val="17EE53A5"/>
    <w:rsid w:val="17EE7CA6"/>
    <w:rsid w:val="17EF6453"/>
    <w:rsid w:val="17EFE977"/>
    <w:rsid w:val="17F16F79"/>
    <w:rsid w:val="17F2890B"/>
    <w:rsid w:val="17F576BE"/>
    <w:rsid w:val="17F769F3"/>
    <w:rsid w:val="17F8DAEE"/>
    <w:rsid w:val="17FA32F6"/>
    <w:rsid w:val="17FA455B"/>
    <w:rsid w:val="17FC6735"/>
    <w:rsid w:val="17FDC41E"/>
    <w:rsid w:val="17FE5C1F"/>
    <w:rsid w:val="18005EA3"/>
    <w:rsid w:val="18009F20"/>
    <w:rsid w:val="1800B379"/>
    <w:rsid w:val="18076189"/>
    <w:rsid w:val="1807A3A0"/>
    <w:rsid w:val="1809BAFC"/>
    <w:rsid w:val="1809D45A"/>
    <w:rsid w:val="180B2DF7"/>
    <w:rsid w:val="180B77CB"/>
    <w:rsid w:val="1813B027"/>
    <w:rsid w:val="18153E02"/>
    <w:rsid w:val="18167513"/>
    <w:rsid w:val="1819282F"/>
    <w:rsid w:val="18193EAB"/>
    <w:rsid w:val="181BCF05"/>
    <w:rsid w:val="181CC4BD"/>
    <w:rsid w:val="1821D49B"/>
    <w:rsid w:val="18221872"/>
    <w:rsid w:val="1823FD93"/>
    <w:rsid w:val="182445C1"/>
    <w:rsid w:val="18278777"/>
    <w:rsid w:val="182812E6"/>
    <w:rsid w:val="1828E1A8"/>
    <w:rsid w:val="1829F0E7"/>
    <w:rsid w:val="182BDF78"/>
    <w:rsid w:val="182F1680"/>
    <w:rsid w:val="18377717"/>
    <w:rsid w:val="18379459"/>
    <w:rsid w:val="18390D1E"/>
    <w:rsid w:val="183A39C0"/>
    <w:rsid w:val="183B0CB0"/>
    <w:rsid w:val="183EDDF4"/>
    <w:rsid w:val="183F3B4E"/>
    <w:rsid w:val="1840D298"/>
    <w:rsid w:val="18431870"/>
    <w:rsid w:val="184324ED"/>
    <w:rsid w:val="1845D907"/>
    <w:rsid w:val="18474BFE"/>
    <w:rsid w:val="1847F9C0"/>
    <w:rsid w:val="184877DA"/>
    <w:rsid w:val="184897F1"/>
    <w:rsid w:val="184A5C85"/>
    <w:rsid w:val="184B542A"/>
    <w:rsid w:val="184DCE06"/>
    <w:rsid w:val="184DD06E"/>
    <w:rsid w:val="184F2216"/>
    <w:rsid w:val="184F953E"/>
    <w:rsid w:val="185071DC"/>
    <w:rsid w:val="18515045"/>
    <w:rsid w:val="1855B39A"/>
    <w:rsid w:val="1855C24A"/>
    <w:rsid w:val="18581C7E"/>
    <w:rsid w:val="1859D125"/>
    <w:rsid w:val="185A4ADB"/>
    <w:rsid w:val="185AD9FF"/>
    <w:rsid w:val="185B58DF"/>
    <w:rsid w:val="185C3D45"/>
    <w:rsid w:val="185CF73E"/>
    <w:rsid w:val="185DEFF0"/>
    <w:rsid w:val="1862CE86"/>
    <w:rsid w:val="1863399C"/>
    <w:rsid w:val="18655D00"/>
    <w:rsid w:val="18657FA4"/>
    <w:rsid w:val="1865C496"/>
    <w:rsid w:val="186B7723"/>
    <w:rsid w:val="186E03B5"/>
    <w:rsid w:val="186E0AB7"/>
    <w:rsid w:val="186E3EEA"/>
    <w:rsid w:val="1870C281"/>
    <w:rsid w:val="187188F1"/>
    <w:rsid w:val="18737EBD"/>
    <w:rsid w:val="1877AF09"/>
    <w:rsid w:val="18785B7C"/>
    <w:rsid w:val="187CB7D8"/>
    <w:rsid w:val="187EB412"/>
    <w:rsid w:val="187F9B9C"/>
    <w:rsid w:val="1880D8C3"/>
    <w:rsid w:val="188176C4"/>
    <w:rsid w:val="188329E3"/>
    <w:rsid w:val="18841091"/>
    <w:rsid w:val="1884E5FD"/>
    <w:rsid w:val="1888CE17"/>
    <w:rsid w:val="18890B92"/>
    <w:rsid w:val="188A30D6"/>
    <w:rsid w:val="188A40BB"/>
    <w:rsid w:val="188E2181"/>
    <w:rsid w:val="1891A3F7"/>
    <w:rsid w:val="1891D62D"/>
    <w:rsid w:val="18936089"/>
    <w:rsid w:val="1893E157"/>
    <w:rsid w:val="189416ED"/>
    <w:rsid w:val="1894A0E7"/>
    <w:rsid w:val="1897821D"/>
    <w:rsid w:val="1897AD94"/>
    <w:rsid w:val="189AC575"/>
    <w:rsid w:val="189C0CF1"/>
    <w:rsid w:val="189D50EA"/>
    <w:rsid w:val="18A1A0A2"/>
    <w:rsid w:val="18A69DFE"/>
    <w:rsid w:val="18A7C11F"/>
    <w:rsid w:val="18A7FCD2"/>
    <w:rsid w:val="18B18439"/>
    <w:rsid w:val="18B56EF3"/>
    <w:rsid w:val="18B73281"/>
    <w:rsid w:val="18B73DCC"/>
    <w:rsid w:val="18B7754F"/>
    <w:rsid w:val="18BAB491"/>
    <w:rsid w:val="18BB4AC7"/>
    <w:rsid w:val="18BD0CD7"/>
    <w:rsid w:val="18BE8070"/>
    <w:rsid w:val="18BE9429"/>
    <w:rsid w:val="18C1505C"/>
    <w:rsid w:val="18C29E4D"/>
    <w:rsid w:val="18C569CC"/>
    <w:rsid w:val="18C62129"/>
    <w:rsid w:val="18C8A59B"/>
    <w:rsid w:val="18C9127B"/>
    <w:rsid w:val="18CAC5DB"/>
    <w:rsid w:val="18CC6333"/>
    <w:rsid w:val="18CCACAD"/>
    <w:rsid w:val="18CEABFA"/>
    <w:rsid w:val="18D0110C"/>
    <w:rsid w:val="18D4E2A0"/>
    <w:rsid w:val="18D50F88"/>
    <w:rsid w:val="18D8632C"/>
    <w:rsid w:val="18D99C4D"/>
    <w:rsid w:val="18D9C504"/>
    <w:rsid w:val="18D9EA03"/>
    <w:rsid w:val="18E58E37"/>
    <w:rsid w:val="18E784BD"/>
    <w:rsid w:val="18E7A194"/>
    <w:rsid w:val="18E8AFAB"/>
    <w:rsid w:val="18E97BDB"/>
    <w:rsid w:val="18EB2FC0"/>
    <w:rsid w:val="18EBA67F"/>
    <w:rsid w:val="18EC473D"/>
    <w:rsid w:val="18ED3BB5"/>
    <w:rsid w:val="18EE43DE"/>
    <w:rsid w:val="18EE9931"/>
    <w:rsid w:val="18F112B1"/>
    <w:rsid w:val="18F43ADF"/>
    <w:rsid w:val="18F7EA92"/>
    <w:rsid w:val="18F82838"/>
    <w:rsid w:val="18F8EEE7"/>
    <w:rsid w:val="18FB86CD"/>
    <w:rsid w:val="18FC8726"/>
    <w:rsid w:val="18FCEAC0"/>
    <w:rsid w:val="18FDF11C"/>
    <w:rsid w:val="19051A29"/>
    <w:rsid w:val="1905F6A6"/>
    <w:rsid w:val="19070012"/>
    <w:rsid w:val="190A0D35"/>
    <w:rsid w:val="190E8C76"/>
    <w:rsid w:val="190FD7BA"/>
    <w:rsid w:val="190FF8CF"/>
    <w:rsid w:val="1912C700"/>
    <w:rsid w:val="191342A3"/>
    <w:rsid w:val="1913684D"/>
    <w:rsid w:val="19160195"/>
    <w:rsid w:val="191606E0"/>
    <w:rsid w:val="191681BD"/>
    <w:rsid w:val="19181A7E"/>
    <w:rsid w:val="1918EE23"/>
    <w:rsid w:val="191B473C"/>
    <w:rsid w:val="191EDD5B"/>
    <w:rsid w:val="191F51CD"/>
    <w:rsid w:val="19213BC1"/>
    <w:rsid w:val="1921AACE"/>
    <w:rsid w:val="1924267A"/>
    <w:rsid w:val="1926806A"/>
    <w:rsid w:val="1926BFF3"/>
    <w:rsid w:val="1928AA33"/>
    <w:rsid w:val="192CA3B3"/>
    <w:rsid w:val="192ED54D"/>
    <w:rsid w:val="192F9163"/>
    <w:rsid w:val="193062ED"/>
    <w:rsid w:val="19310EC2"/>
    <w:rsid w:val="193712CF"/>
    <w:rsid w:val="19371575"/>
    <w:rsid w:val="193A85DD"/>
    <w:rsid w:val="193CC6FA"/>
    <w:rsid w:val="193D27C7"/>
    <w:rsid w:val="193EFC64"/>
    <w:rsid w:val="19404E35"/>
    <w:rsid w:val="1941DBAB"/>
    <w:rsid w:val="194264FE"/>
    <w:rsid w:val="1943A00B"/>
    <w:rsid w:val="1944A2A0"/>
    <w:rsid w:val="19459F41"/>
    <w:rsid w:val="19466E09"/>
    <w:rsid w:val="19492F13"/>
    <w:rsid w:val="194B291E"/>
    <w:rsid w:val="194B37E6"/>
    <w:rsid w:val="194C06C6"/>
    <w:rsid w:val="194D4D86"/>
    <w:rsid w:val="194D653A"/>
    <w:rsid w:val="1951145A"/>
    <w:rsid w:val="19515DA0"/>
    <w:rsid w:val="1954881B"/>
    <w:rsid w:val="1954FC33"/>
    <w:rsid w:val="195513DE"/>
    <w:rsid w:val="19563066"/>
    <w:rsid w:val="195A54CC"/>
    <w:rsid w:val="195D099D"/>
    <w:rsid w:val="195DF949"/>
    <w:rsid w:val="19615EF4"/>
    <w:rsid w:val="1962ACCD"/>
    <w:rsid w:val="1963B784"/>
    <w:rsid w:val="1965184C"/>
    <w:rsid w:val="1965D42C"/>
    <w:rsid w:val="1969238E"/>
    <w:rsid w:val="19699F78"/>
    <w:rsid w:val="196A69F2"/>
    <w:rsid w:val="196BF037"/>
    <w:rsid w:val="196C3A8E"/>
    <w:rsid w:val="196CA64E"/>
    <w:rsid w:val="196CFFA9"/>
    <w:rsid w:val="196EE802"/>
    <w:rsid w:val="196F6CC3"/>
    <w:rsid w:val="19711FA5"/>
    <w:rsid w:val="19712E6B"/>
    <w:rsid w:val="1971D6AD"/>
    <w:rsid w:val="19745387"/>
    <w:rsid w:val="19747C32"/>
    <w:rsid w:val="1974AA32"/>
    <w:rsid w:val="1975033A"/>
    <w:rsid w:val="197632B6"/>
    <w:rsid w:val="1978205D"/>
    <w:rsid w:val="1979FF07"/>
    <w:rsid w:val="197A97D2"/>
    <w:rsid w:val="197C8615"/>
    <w:rsid w:val="197DCE41"/>
    <w:rsid w:val="197E7FBA"/>
    <w:rsid w:val="198104F7"/>
    <w:rsid w:val="198281D1"/>
    <w:rsid w:val="198292BE"/>
    <w:rsid w:val="19837B17"/>
    <w:rsid w:val="19843336"/>
    <w:rsid w:val="1984BA11"/>
    <w:rsid w:val="19877766"/>
    <w:rsid w:val="19891978"/>
    <w:rsid w:val="198AB784"/>
    <w:rsid w:val="198C8109"/>
    <w:rsid w:val="198DC7C0"/>
    <w:rsid w:val="198DDF3F"/>
    <w:rsid w:val="19902DD2"/>
    <w:rsid w:val="199077E1"/>
    <w:rsid w:val="19912EE9"/>
    <w:rsid w:val="19927858"/>
    <w:rsid w:val="19937B77"/>
    <w:rsid w:val="1994D1BA"/>
    <w:rsid w:val="19966E35"/>
    <w:rsid w:val="1996C524"/>
    <w:rsid w:val="1996D997"/>
    <w:rsid w:val="199755A9"/>
    <w:rsid w:val="1998967D"/>
    <w:rsid w:val="199A749A"/>
    <w:rsid w:val="199A8D63"/>
    <w:rsid w:val="199B1D88"/>
    <w:rsid w:val="199B83AD"/>
    <w:rsid w:val="199D548C"/>
    <w:rsid w:val="199DD9FA"/>
    <w:rsid w:val="199F7871"/>
    <w:rsid w:val="19A081A3"/>
    <w:rsid w:val="19A13096"/>
    <w:rsid w:val="19A49EDD"/>
    <w:rsid w:val="19A82CCF"/>
    <w:rsid w:val="19A96FDC"/>
    <w:rsid w:val="19A9918C"/>
    <w:rsid w:val="19AE0050"/>
    <w:rsid w:val="19AFA708"/>
    <w:rsid w:val="19B57F00"/>
    <w:rsid w:val="19B5B3D4"/>
    <w:rsid w:val="19B7D581"/>
    <w:rsid w:val="19B81A6B"/>
    <w:rsid w:val="19BADFAA"/>
    <w:rsid w:val="19BB808F"/>
    <w:rsid w:val="19BE19F0"/>
    <w:rsid w:val="19BF0D65"/>
    <w:rsid w:val="19BF40A8"/>
    <w:rsid w:val="19C28787"/>
    <w:rsid w:val="19C34FDF"/>
    <w:rsid w:val="19C38F34"/>
    <w:rsid w:val="19C648D6"/>
    <w:rsid w:val="19C77525"/>
    <w:rsid w:val="19C85F3F"/>
    <w:rsid w:val="19C8A67F"/>
    <w:rsid w:val="19CC3442"/>
    <w:rsid w:val="19D121D7"/>
    <w:rsid w:val="19D3736C"/>
    <w:rsid w:val="19D679BE"/>
    <w:rsid w:val="19D70542"/>
    <w:rsid w:val="19D78D33"/>
    <w:rsid w:val="19D92A1C"/>
    <w:rsid w:val="19D9D30F"/>
    <w:rsid w:val="19DBDCB3"/>
    <w:rsid w:val="19DD13AA"/>
    <w:rsid w:val="19DF07B8"/>
    <w:rsid w:val="19DF2BCA"/>
    <w:rsid w:val="19E1043B"/>
    <w:rsid w:val="19E1F26C"/>
    <w:rsid w:val="19E2A3E3"/>
    <w:rsid w:val="19E37EAA"/>
    <w:rsid w:val="19E399F3"/>
    <w:rsid w:val="19E42441"/>
    <w:rsid w:val="19E628EB"/>
    <w:rsid w:val="19E864C6"/>
    <w:rsid w:val="19EF5666"/>
    <w:rsid w:val="19EFF5A4"/>
    <w:rsid w:val="19F10A08"/>
    <w:rsid w:val="19F2BB9A"/>
    <w:rsid w:val="19F377D8"/>
    <w:rsid w:val="19F57430"/>
    <w:rsid w:val="19F68931"/>
    <w:rsid w:val="19F79082"/>
    <w:rsid w:val="19F8BB9E"/>
    <w:rsid w:val="19FC179A"/>
    <w:rsid w:val="19FC8227"/>
    <w:rsid w:val="19FE45E2"/>
    <w:rsid w:val="19FFA079"/>
    <w:rsid w:val="1A005CB3"/>
    <w:rsid w:val="1A081E52"/>
    <w:rsid w:val="1A0A7890"/>
    <w:rsid w:val="1A0D60F7"/>
    <w:rsid w:val="1A11046E"/>
    <w:rsid w:val="1A164E6D"/>
    <w:rsid w:val="1A176A0E"/>
    <w:rsid w:val="1A180E80"/>
    <w:rsid w:val="1A1816F2"/>
    <w:rsid w:val="1A194003"/>
    <w:rsid w:val="1A1AE640"/>
    <w:rsid w:val="1A1B4076"/>
    <w:rsid w:val="1A1C1496"/>
    <w:rsid w:val="1A209660"/>
    <w:rsid w:val="1A2472EC"/>
    <w:rsid w:val="1A27CA5D"/>
    <w:rsid w:val="1A27FB82"/>
    <w:rsid w:val="1A2BF1BE"/>
    <w:rsid w:val="1A2BFC3B"/>
    <w:rsid w:val="1A2C3538"/>
    <w:rsid w:val="1A2CEDA6"/>
    <w:rsid w:val="1A2D8375"/>
    <w:rsid w:val="1A2F3A65"/>
    <w:rsid w:val="1A2FB616"/>
    <w:rsid w:val="1A3026AB"/>
    <w:rsid w:val="1A30ABF6"/>
    <w:rsid w:val="1A31C940"/>
    <w:rsid w:val="1A31F1AB"/>
    <w:rsid w:val="1A325616"/>
    <w:rsid w:val="1A32EE1C"/>
    <w:rsid w:val="1A39515D"/>
    <w:rsid w:val="1A3F1A11"/>
    <w:rsid w:val="1A3F8F56"/>
    <w:rsid w:val="1A41A2B0"/>
    <w:rsid w:val="1A46FE9D"/>
    <w:rsid w:val="1A48485F"/>
    <w:rsid w:val="1A49281F"/>
    <w:rsid w:val="1A4CA1E7"/>
    <w:rsid w:val="1A4CFEF3"/>
    <w:rsid w:val="1A5062AB"/>
    <w:rsid w:val="1A5196C1"/>
    <w:rsid w:val="1A55B232"/>
    <w:rsid w:val="1A562F14"/>
    <w:rsid w:val="1A575B8D"/>
    <w:rsid w:val="1A5958AE"/>
    <w:rsid w:val="1A59E7D7"/>
    <w:rsid w:val="1A5AF6E1"/>
    <w:rsid w:val="1A5BCAD9"/>
    <w:rsid w:val="1A5E21BA"/>
    <w:rsid w:val="1A5E7AA8"/>
    <w:rsid w:val="1A5E87A9"/>
    <w:rsid w:val="1A5EC8E2"/>
    <w:rsid w:val="1A62CE4A"/>
    <w:rsid w:val="1A65E8DC"/>
    <w:rsid w:val="1A65EDF7"/>
    <w:rsid w:val="1A6852D2"/>
    <w:rsid w:val="1A689D82"/>
    <w:rsid w:val="1A6A3998"/>
    <w:rsid w:val="1A6AAD30"/>
    <w:rsid w:val="1A6D84AC"/>
    <w:rsid w:val="1A6DABA6"/>
    <w:rsid w:val="1A6F3AD1"/>
    <w:rsid w:val="1A6FAB09"/>
    <w:rsid w:val="1A706B19"/>
    <w:rsid w:val="1A726C72"/>
    <w:rsid w:val="1A73F066"/>
    <w:rsid w:val="1A747E94"/>
    <w:rsid w:val="1A7667D1"/>
    <w:rsid w:val="1A769C1E"/>
    <w:rsid w:val="1A770B79"/>
    <w:rsid w:val="1A77284D"/>
    <w:rsid w:val="1A7D1C96"/>
    <w:rsid w:val="1A7D3108"/>
    <w:rsid w:val="1A7E7C69"/>
    <w:rsid w:val="1A7FF025"/>
    <w:rsid w:val="1A800460"/>
    <w:rsid w:val="1A81613E"/>
    <w:rsid w:val="1A829A03"/>
    <w:rsid w:val="1A836622"/>
    <w:rsid w:val="1A83AEE7"/>
    <w:rsid w:val="1A868ECB"/>
    <w:rsid w:val="1A88E887"/>
    <w:rsid w:val="1A89EC64"/>
    <w:rsid w:val="1A8D13B4"/>
    <w:rsid w:val="1A8D4982"/>
    <w:rsid w:val="1A8EACCF"/>
    <w:rsid w:val="1A8F218F"/>
    <w:rsid w:val="1A939509"/>
    <w:rsid w:val="1A95F178"/>
    <w:rsid w:val="1A96991D"/>
    <w:rsid w:val="1A989311"/>
    <w:rsid w:val="1A98FCE7"/>
    <w:rsid w:val="1A9A21C2"/>
    <w:rsid w:val="1A9AF5A7"/>
    <w:rsid w:val="1A9CBA16"/>
    <w:rsid w:val="1A9D7466"/>
    <w:rsid w:val="1A9EEBEB"/>
    <w:rsid w:val="1A9F719F"/>
    <w:rsid w:val="1AA150D2"/>
    <w:rsid w:val="1AA1A466"/>
    <w:rsid w:val="1AA1BDBC"/>
    <w:rsid w:val="1AA499B5"/>
    <w:rsid w:val="1AA63994"/>
    <w:rsid w:val="1AA688ED"/>
    <w:rsid w:val="1AABB8C0"/>
    <w:rsid w:val="1AAF813E"/>
    <w:rsid w:val="1AAFB4C2"/>
    <w:rsid w:val="1AB161E9"/>
    <w:rsid w:val="1AB1A52F"/>
    <w:rsid w:val="1AB1E47F"/>
    <w:rsid w:val="1AB1FBB0"/>
    <w:rsid w:val="1AB347A1"/>
    <w:rsid w:val="1AB5B60F"/>
    <w:rsid w:val="1AB5D2EA"/>
    <w:rsid w:val="1AB68BED"/>
    <w:rsid w:val="1ABA879E"/>
    <w:rsid w:val="1ABAF582"/>
    <w:rsid w:val="1ABC8167"/>
    <w:rsid w:val="1ABCB3FB"/>
    <w:rsid w:val="1ABD053C"/>
    <w:rsid w:val="1ABE8BC6"/>
    <w:rsid w:val="1AC23F90"/>
    <w:rsid w:val="1AC4BAF6"/>
    <w:rsid w:val="1AC673F8"/>
    <w:rsid w:val="1AC68290"/>
    <w:rsid w:val="1AC71027"/>
    <w:rsid w:val="1AC7A52F"/>
    <w:rsid w:val="1AC84F9C"/>
    <w:rsid w:val="1AC9C4E2"/>
    <w:rsid w:val="1ACDFBC0"/>
    <w:rsid w:val="1AD14DF0"/>
    <w:rsid w:val="1AD248C2"/>
    <w:rsid w:val="1AD2AFEB"/>
    <w:rsid w:val="1AD3655C"/>
    <w:rsid w:val="1AD3C353"/>
    <w:rsid w:val="1AD54697"/>
    <w:rsid w:val="1AD55F50"/>
    <w:rsid w:val="1AD8F505"/>
    <w:rsid w:val="1AD9912F"/>
    <w:rsid w:val="1ADE00DE"/>
    <w:rsid w:val="1AE0C185"/>
    <w:rsid w:val="1AE2AA71"/>
    <w:rsid w:val="1AE43046"/>
    <w:rsid w:val="1AE4AA5A"/>
    <w:rsid w:val="1AE5396B"/>
    <w:rsid w:val="1AE688CE"/>
    <w:rsid w:val="1AE693D2"/>
    <w:rsid w:val="1AE80F6E"/>
    <w:rsid w:val="1AEE8DCD"/>
    <w:rsid w:val="1AF5C913"/>
    <w:rsid w:val="1AF63E85"/>
    <w:rsid w:val="1AF6CE4C"/>
    <w:rsid w:val="1AF6E806"/>
    <w:rsid w:val="1AFAAE95"/>
    <w:rsid w:val="1AFBDA66"/>
    <w:rsid w:val="1AFD1999"/>
    <w:rsid w:val="1AFE9A4D"/>
    <w:rsid w:val="1AFEA61C"/>
    <w:rsid w:val="1AFF65D2"/>
    <w:rsid w:val="1AFFE579"/>
    <w:rsid w:val="1B0112C5"/>
    <w:rsid w:val="1B02D868"/>
    <w:rsid w:val="1B06F21D"/>
    <w:rsid w:val="1B084C6C"/>
    <w:rsid w:val="1B090D53"/>
    <w:rsid w:val="1B09BFED"/>
    <w:rsid w:val="1B0B0433"/>
    <w:rsid w:val="1B0B34F3"/>
    <w:rsid w:val="1B0BCB53"/>
    <w:rsid w:val="1B0C2C7D"/>
    <w:rsid w:val="1B0D9F1C"/>
    <w:rsid w:val="1B0DA759"/>
    <w:rsid w:val="1B1360C8"/>
    <w:rsid w:val="1B169937"/>
    <w:rsid w:val="1B19B539"/>
    <w:rsid w:val="1B1A2BB2"/>
    <w:rsid w:val="1B1C1CCB"/>
    <w:rsid w:val="1B1C5E54"/>
    <w:rsid w:val="1B1EC412"/>
    <w:rsid w:val="1B1FA707"/>
    <w:rsid w:val="1B201D4F"/>
    <w:rsid w:val="1B21A187"/>
    <w:rsid w:val="1B2414AD"/>
    <w:rsid w:val="1B24C71B"/>
    <w:rsid w:val="1B250BD1"/>
    <w:rsid w:val="1B2A7078"/>
    <w:rsid w:val="1B2BF1F6"/>
    <w:rsid w:val="1B2D4005"/>
    <w:rsid w:val="1B2E3EBF"/>
    <w:rsid w:val="1B2FB350"/>
    <w:rsid w:val="1B3153A3"/>
    <w:rsid w:val="1B31D035"/>
    <w:rsid w:val="1B31F1AA"/>
    <w:rsid w:val="1B32CFAB"/>
    <w:rsid w:val="1B341949"/>
    <w:rsid w:val="1B34CAE4"/>
    <w:rsid w:val="1B36D255"/>
    <w:rsid w:val="1B377BDA"/>
    <w:rsid w:val="1B3887EB"/>
    <w:rsid w:val="1B39F64C"/>
    <w:rsid w:val="1B3AD551"/>
    <w:rsid w:val="1B3CF9DF"/>
    <w:rsid w:val="1B40528C"/>
    <w:rsid w:val="1B40D063"/>
    <w:rsid w:val="1B417FD0"/>
    <w:rsid w:val="1B450C57"/>
    <w:rsid w:val="1B4737B9"/>
    <w:rsid w:val="1B4833F9"/>
    <w:rsid w:val="1B4A81ED"/>
    <w:rsid w:val="1B4C0F25"/>
    <w:rsid w:val="1B4C8AC8"/>
    <w:rsid w:val="1B4DEABC"/>
    <w:rsid w:val="1B4E4282"/>
    <w:rsid w:val="1B4E70B2"/>
    <w:rsid w:val="1B519124"/>
    <w:rsid w:val="1B5289EE"/>
    <w:rsid w:val="1B53626E"/>
    <w:rsid w:val="1B53FD6D"/>
    <w:rsid w:val="1B567D2B"/>
    <w:rsid w:val="1B56D023"/>
    <w:rsid w:val="1B56E58B"/>
    <w:rsid w:val="1B58043E"/>
    <w:rsid w:val="1B589069"/>
    <w:rsid w:val="1B59F665"/>
    <w:rsid w:val="1B5EC78E"/>
    <w:rsid w:val="1B5F4253"/>
    <w:rsid w:val="1B62443B"/>
    <w:rsid w:val="1B640387"/>
    <w:rsid w:val="1B6746FC"/>
    <w:rsid w:val="1B68797F"/>
    <w:rsid w:val="1B6CF63C"/>
    <w:rsid w:val="1B6D08C5"/>
    <w:rsid w:val="1B6D77E6"/>
    <w:rsid w:val="1B6E1AAA"/>
    <w:rsid w:val="1B6E46A0"/>
    <w:rsid w:val="1B70039C"/>
    <w:rsid w:val="1B70C015"/>
    <w:rsid w:val="1B726E84"/>
    <w:rsid w:val="1B72B169"/>
    <w:rsid w:val="1B74FF23"/>
    <w:rsid w:val="1B758F12"/>
    <w:rsid w:val="1B760E41"/>
    <w:rsid w:val="1B76F604"/>
    <w:rsid w:val="1B776EDB"/>
    <w:rsid w:val="1B7D6283"/>
    <w:rsid w:val="1B829104"/>
    <w:rsid w:val="1B83CC83"/>
    <w:rsid w:val="1B84CC95"/>
    <w:rsid w:val="1B84FCEC"/>
    <w:rsid w:val="1B88921C"/>
    <w:rsid w:val="1B8A9B12"/>
    <w:rsid w:val="1B8B17FB"/>
    <w:rsid w:val="1B8BEF31"/>
    <w:rsid w:val="1B8C6AFF"/>
    <w:rsid w:val="1B92597D"/>
    <w:rsid w:val="1B926A9F"/>
    <w:rsid w:val="1B9304C8"/>
    <w:rsid w:val="1B9632BC"/>
    <w:rsid w:val="1B97D27F"/>
    <w:rsid w:val="1B97DFDE"/>
    <w:rsid w:val="1B98960C"/>
    <w:rsid w:val="1B98BDC8"/>
    <w:rsid w:val="1B9D9C74"/>
    <w:rsid w:val="1B9E77E3"/>
    <w:rsid w:val="1BA009A0"/>
    <w:rsid w:val="1BA01854"/>
    <w:rsid w:val="1BA1668D"/>
    <w:rsid w:val="1BA18DDE"/>
    <w:rsid w:val="1BA243FD"/>
    <w:rsid w:val="1BA50074"/>
    <w:rsid w:val="1BA5B933"/>
    <w:rsid w:val="1BA5E9DC"/>
    <w:rsid w:val="1BA8257A"/>
    <w:rsid w:val="1BAB8D48"/>
    <w:rsid w:val="1BADFBB5"/>
    <w:rsid w:val="1BAEBD8E"/>
    <w:rsid w:val="1BAF9713"/>
    <w:rsid w:val="1BAFB257"/>
    <w:rsid w:val="1BB13914"/>
    <w:rsid w:val="1BB410E3"/>
    <w:rsid w:val="1BB5BA42"/>
    <w:rsid w:val="1BB6EEF6"/>
    <w:rsid w:val="1BB743C1"/>
    <w:rsid w:val="1BB757C1"/>
    <w:rsid w:val="1BB7A7DE"/>
    <w:rsid w:val="1BBC387F"/>
    <w:rsid w:val="1BBDD485"/>
    <w:rsid w:val="1BBF2D77"/>
    <w:rsid w:val="1BC01F2C"/>
    <w:rsid w:val="1BC0A8BC"/>
    <w:rsid w:val="1BC0BFDC"/>
    <w:rsid w:val="1BC1B4F6"/>
    <w:rsid w:val="1BC58660"/>
    <w:rsid w:val="1BC62F76"/>
    <w:rsid w:val="1BC84C2B"/>
    <w:rsid w:val="1BCEEF39"/>
    <w:rsid w:val="1BD037AE"/>
    <w:rsid w:val="1BD0E209"/>
    <w:rsid w:val="1BD28D94"/>
    <w:rsid w:val="1BD571D0"/>
    <w:rsid w:val="1BD5AA91"/>
    <w:rsid w:val="1BD5CDC6"/>
    <w:rsid w:val="1BD6876C"/>
    <w:rsid w:val="1BD9C7B1"/>
    <w:rsid w:val="1BDD569E"/>
    <w:rsid w:val="1BE0194F"/>
    <w:rsid w:val="1BE1C256"/>
    <w:rsid w:val="1BE2A02F"/>
    <w:rsid w:val="1BE6506B"/>
    <w:rsid w:val="1BE7F52D"/>
    <w:rsid w:val="1BE89B14"/>
    <w:rsid w:val="1BEDB1FE"/>
    <w:rsid w:val="1BEDB283"/>
    <w:rsid w:val="1BEE71B1"/>
    <w:rsid w:val="1BEE86DB"/>
    <w:rsid w:val="1BF01B2D"/>
    <w:rsid w:val="1BF35A10"/>
    <w:rsid w:val="1BF47C9C"/>
    <w:rsid w:val="1BF813A9"/>
    <w:rsid w:val="1BF8D01A"/>
    <w:rsid w:val="1BFAF8FF"/>
    <w:rsid w:val="1BFEE1E9"/>
    <w:rsid w:val="1C00FF9E"/>
    <w:rsid w:val="1C026434"/>
    <w:rsid w:val="1C047C7B"/>
    <w:rsid w:val="1C05E88C"/>
    <w:rsid w:val="1C06B2E9"/>
    <w:rsid w:val="1C08F6EB"/>
    <w:rsid w:val="1C0A2582"/>
    <w:rsid w:val="1C0D85C5"/>
    <w:rsid w:val="1C10BF24"/>
    <w:rsid w:val="1C16DDC8"/>
    <w:rsid w:val="1C16F158"/>
    <w:rsid w:val="1C186D43"/>
    <w:rsid w:val="1C1A13AB"/>
    <w:rsid w:val="1C1A8EC1"/>
    <w:rsid w:val="1C1FEDBC"/>
    <w:rsid w:val="1C2134A2"/>
    <w:rsid w:val="1C21F423"/>
    <w:rsid w:val="1C2278FE"/>
    <w:rsid w:val="1C22CF3E"/>
    <w:rsid w:val="1C2573A3"/>
    <w:rsid w:val="1C290B1B"/>
    <w:rsid w:val="1C2ABC8D"/>
    <w:rsid w:val="1C2CA99F"/>
    <w:rsid w:val="1C2E3E80"/>
    <w:rsid w:val="1C2E5322"/>
    <w:rsid w:val="1C31CE07"/>
    <w:rsid w:val="1C321314"/>
    <w:rsid w:val="1C3370D7"/>
    <w:rsid w:val="1C34E032"/>
    <w:rsid w:val="1C36BFF1"/>
    <w:rsid w:val="1C38CC94"/>
    <w:rsid w:val="1C3E86EF"/>
    <w:rsid w:val="1C464CFE"/>
    <w:rsid w:val="1C468B16"/>
    <w:rsid w:val="1C47088D"/>
    <w:rsid w:val="1C479D04"/>
    <w:rsid w:val="1C48B781"/>
    <w:rsid w:val="1C490DA6"/>
    <w:rsid w:val="1C4AF29F"/>
    <w:rsid w:val="1C4CBA79"/>
    <w:rsid w:val="1C4D49FC"/>
    <w:rsid w:val="1C4E3518"/>
    <w:rsid w:val="1C4FB735"/>
    <w:rsid w:val="1C5110C6"/>
    <w:rsid w:val="1C513745"/>
    <w:rsid w:val="1C52ACAC"/>
    <w:rsid w:val="1C53790F"/>
    <w:rsid w:val="1C5BFD7F"/>
    <w:rsid w:val="1C5E9642"/>
    <w:rsid w:val="1C5F900D"/>
    <w:rsid w:val="1C6037F3"/>
    <w:rsid w:val="1C616C20"/>
    <w:rsid w:val="1C619868"/>
    <w:rsid w:val="1C62F837"/>
    <w:rsid w:val="1C65FA3A"/>
    <w:rsid w:val="1C671101"/>
    <w:rsid w:val="1C67A258"/>
    <w:rsid w:val="1C6A8DFD"/>
    <w:rsid w:val="1C6AC76B"/>
    <w:rsid w:val="1C6D0B9E"/>
    <w:rsid w:val="1C6F7977"/>
    <w:rsid w:val="1C6FA723"/>
    <w:rsid w:val="1C73B446"/>
    <w:rsid w:val="1C7409CE"/>
    <w:rsid w:val="1C747B8C"/>
    <w:rsid w:val="1C7593F6"/>
    <w:rsid w:val="1C764E3E"/>
    <w:rsid w:val="1C78D0EA"/>
    <w:rsid w:val="1C7A8697"/>
    <w:rsid w:val="1C7BEF01"/>
    <w:rsid w:val="1C7EB241"/>
    <w:rsid w:val="1C815ED4"/>
    <w:rsid w:val="1C84FF7C"/>
    <w:rsid w:val="1C86E318"/>
    <w:rsid w:val="1C878E62"/>
    <w:rsid w:val="1C8A264E"/>
    <w:rsid w:val="1C8ABC50"/>
    <w:rsid w:val="1C8AFA64"/>
    <w:rsid w:val="1C8CECE2"/>
    <w:rsid w:val="1C8DACF8"/>
    <w:rsid w:val="1C90EFD0"/>
    <w:rsid w:val="1C9231E0"/>
    <w:rsid w:val="1C9294BF"/>
    <w:rsid w:val="1C92D8AC"/>
    <w:rsid w:val="1C94C6EF"/>
    <w:rsid w:val="1C950153"/>
    <w:rsid w:val="1C98B49F"/>
    <w:rsid w:val="1C9E0012"/>
    <w:rsid w:val="1CA02C38"/>
    <w:rsid w:val="1CA0BC46"/>
    <w:rsid w:val="1CA10F88"/>
    <w:rsid w:val="1CA16F18"/>
    <w:rsid w:val="1CA1F42F"/>
    <w:rsid w:val="1CB33B82"/>
    <w:rsid w:val="1CB34A6B"/>
    <w:rsid w:val="1CB49D99"/>
    <w:rsid w:val="1CB5BEEB"/>
    <w:rsid w:val="1CB606BF"/>
    <w:rsid w:val="1CB61C47"/>
    <w:rsid w:val="1CB7F4B9"/>
    <w:rsid w:val="1CB83DF1"/>
    <w:rsid w:val="1CB96AE3"/>
    <w:rsid w:val="1CBBC2FA"/>
    <w:rsid w:val="1CBCD2F8"/>
    <w:rsid w:val="1CBF1360"/>
    <w:rsid w:val="1CC469F4"/>
    <w:rsid w:val="1CC86AB3"/>
    <w:rsid w:val="1CCB21F9"/>
    <w:rsid w:val="1CCBB143"/>
    <w:rsid w:val="1CCD5928"/>
    <w:rsid w:val="1CD11454"/>
    <w:rsid w:val="1CD303CE"/>
    <w:rsid w:val="1CD558EC"/>
    <w:rsid w:val="1CD63ED2"/>
    <w:rsid w:val="1CD77AAA"/>
    <w:rsid w:val="1CD7D180"/>
    <w:rsid w:val="1CDA0084"/>
    <w:rsid w:val="1CDABBDE"/>
    <w:rsid w:val="1CDC90AD"/>
    <w:rsid w:val="1CDF0C79"/>
    <w:rsid w:val="1CDFE92D"/>
    <w:rsid w:val="1CE48788"/>
    <w:rsid w:val="1CE49AAD"/>
    <w:rsid w:val="1CE5885C"/>
    <w:rsid w:val="1CE5B0F4"/>
    <w:rsid w:val="1CE79017"/>
    <w:rsid w:val="1CE8DA0C"/>
    <w:rsid w:val="1CEA4EE9"/>
    <w:rsid w:val="1CEE665B"/>
    <w:rsid w:val="1CEEA020"/>
    <w:rsid w:val="1CEEEA62"/>
    <w:rsid w:val="1CEF8DDB"/>
    <w:rsid w:val="1CF00005"/>
    <w:rsid w:val="1CF03158"/>
    <w:rsid w:val="1CF084B9"/>
    <w:rsid w:val="1CF381EA"/>
    <w:rsid w:val="1CF49DB9"/>
    <w:rsid w:val="1CF73B02"/>
    <w:rsid w:val="1CF8B747"/>
    <w:rsid w:val="1CF904C2"/>
    <w:rsid w:val="1CF9969E"/>
    <w:rsid w:val="1CFA8A99"/>
    <w:rsid w:val="1CFE3B61"/>
    <w:rsid w:val="1CFE852F"/>
    <w:rsid w:val="1D001749"/>
    <w:rsid w:val="1D028358"/>
    <w:rsid w:val="1D03EA9F"/>
    <w:rsid w:val="1D05E19B"/>
    <w:rsid w:val="1D0947C5"/>
    <w:rsid w:val="1D0A0745"/>
    <w:rsid w:val="1D0A1654"/>
    <w:rsid w:val="1D0DBB68"/>
    <w:rsid w:val="1D0E4D80"/>
    <w:rsid w:val="1D18D672"/>
    <w:rsid w:val="1D191ED7"/>
    <w:rsid w:val="1D1929C8"/>
    <w:rsid w:val="1D1B4AC2"/>
    <w:rsid w:val="1D210C9B"/>
    <w:rsid w:val="1D2366DC"/>
    <w:rsid w:val="1D24093E"/>
    <w:rsid w:val="1D240F19"/>
    <w:rsid w:val="1D242593"/>
    <w:rsid w:val="1D265340"/>
    <w:rsid w:val="1D288FFA"/>
    <w:rsid w:val="1D2B11B0"/>
    <w:rsid w:val="1D2B57E2"/>
    <w:rsid w:val="1D2B9D30"/>
    <w:rsid w:val="1D2CDEA3"/>
    <w:rsid w:val="1D2DF75C"/>
    <w:rsid w:val="1D2E7C23"/>
    <w:rsid w:val="1D2EAC65"/>
    <w:rsid w:val="1D2EF5FD"/>
    <w:rsid w:val="1D30D0AD"/>
    <w:rsid w:val="1D3176A0"/>
    <w:rsid w:val="1D32DB6A"/>
    <w:rsid w:val="1D367E05"/>
    <w:rsid w:val="1D375A65"/>
    <w:rsid w:val="1D37A2A8"/>
    <w:rsid w:val="1D38A638"/>
    <w:rsid w:val="1D3A70F0"/>
    <w:rsid w:val="1D3C328D"/>
    <w:rsid w:val="1D3D5E5E"/>
    <w:rsid w:val="1D3F8C4C"/>
    <w:rsid w:val="1D40C0E6"/>
    <w:rsid w:val="1D40D4EA"/>
    <w:rsid w:val="1D40FFCD"/>
    <w:rsid w:val="1D41266D"/>
    <w:rsid w:val="1D41ED90"/>
    <w:rsid w:val="1D43E8E0"/>
    <w:rsid w:val="1D451421"/>
    <w:rsid w:val="1D469D77"/>
    <w:rsid w:val="1D46F182"/>
    <w:rsid w:val="1D477FCD"/>
    <w:rsid w:val="1D494F90"/>
    <w:rsid w:val="1D497953"/>
    <w:rsid w:val="1D4E1E5F"/>
    <w:rsid w:val="1D4E3523"/>
    <w:rsid w:val="1D4ED6D0"/>
    <w:rsid w:val="1D4F3366"/>
    <w:rsid w:val="1D4FF9ED"/>
    <w:rsid w:val="1D5100DE"/>
    <w:rsid w:val="1D5189DD"/>
    <w:rsid w:val="1D53A378"/>
    <w:rsid w:val="1D558BCA"/>
    <w:rsid w:val="1D55C02D"/>
    <w:rsid w:val="1D57667E"/>
    <w:rsid w:val="1D57F563"/>
    <w:rsid w:val="1D593C7E"/>
    <w:rsid w:val="1D5A26FD"/>
    <w:rsid w:val="1D5B9BA5"/>
    <w:rsid w:val="1D631702"/>
    <w:rsid w:val="1D67EB98"/>
    <w:rsid w:val="1D6879E0"/>
    <w:rsid w:val="1D6AD672"/>
    <w:rsid w:val="1D6D4C37"/>
    <w:rsid w:val="1D6DDC11"/>
    <w:rsid w:val="1D6F80D2"/>
    <w:rsid w:val="1D72869C"/>
    <w:rsid w:val="1D747298"/>
    <w:rsid w:val="1D753002"/>
    <w:rsid w:val="1D7D7ECA"/>
    <w:rsid w:val="1D82A2CF"/>
    <w:rsid w:val="1D847047"/>
    <w:rsid w:val="1D8880FC"/>
    <w:rsid w:val="1D8B1855"/>
    <w:rsid w:val="1D8CDEF8"/>
    <w:rsid w:val="1D8D164D"/>
    <w:rsid w:val="1D8D485F"/>
    <w:rsid w:val="1D995112"/>
    <w:rsid w:val="1D99CE18"/>
    <w:rsid w:val="1D9C0DDF"/>
    <w:rsid w:val="1D9D7AC9"/>
    <w:rsid w:val="1D9E0741"/>
    <w:rsid w:val="1D9E697F"/>
    <w:rsid w:val="1D9FE201"/>
    <w:rsid w:val="1DA0C999"/>
    <w:rsid w:val="1DA2149B"/>
    <w:rsid w:val="1DA2C4B1"/>
    <w:rsid w:val="1DA63B5C"/>
    <w:rsid w:val="1DA7C445"/>
    <w:rsid w:val="1DA87D99"/>
    <w:rsid w:val="1DAA197A"/>
    <w:rsid w:val="1DAC601B"/>
    <w:rsid w:val="1DAF28BE"/>
    <w:rsid w:val="1DB02344"/>
    <w:rsid w:val="1DB2A9B8"/>
    <w:rsid w:val="1DB30FD9"/>
    <w:rsid w:val="1DB4A3E0"/>
    <w:rsid w:val="1DB92D69"/>
    <w:rsid w:val="1DB98A2E"/>
    <w:rsid w:val="1DB9BCE6"/>
    <w:rsid w:val="1DBD8410"/>
    <w:rsid w:val="1DBE7B3A"/>
    <w:rsid w:val="1DC25B21"/>
    <w:rsid w:val="1DC51DBA"/>
    <w:rsid w:val="1DC56F00"/>
    <w:rsid w:val="1DC72E1C"/>
    <w:rsid w:val="1DC7CC1C"/>
    <w:rsid w:val="1DCBCEB4"/>
    <w:rsid w:val="1DCEF071"/>
    <w:rsid w:val="1DCF0C08"/>
    <w:rsid w:val="1DCF54F4"/>
    <w:rsid w:val="1DD4FED3"/>
    <w:rsid w:val="1DD51270"/>
    <w:rsid w:val="1DD59C3E"/>
    <w:rsid w:val="1DD81ABB"/>
    <w:rsid w:val="1DD99F18"/>
    <w:rsid w:val="1DDACC04"/>
    <w:rsid w:val="1DDC5824"/>
    <w:rsid w:val="1DDFBE59"/>
    <w:rsid w:val="1DE0F160"/>
    <w:rsid w:val="1DE3F875"/>
    <w:rsid w:val="1DE4264D"/>
    <w:rsid w:val="1DE55C5D"/>
    <w:rsid w:val="1DE7FB73"/>
    <w:rsid w:val="1DE9A331"/>
    <w:rsid w:val="1DEB8996"/>
    <w:rsid w:val="1DEC81D8"/>
    <w:rsid w:val="1DEE4480"/>
    <w:rsid w:val="1DEE4CF7"/>
    <w:rsid w:val="1DEF6411"/>
    <w:rsid w:val="1DF00FC8"/>
    <w:rsid w:val="1DF253A9"/>
    <w:rsid w:val="1DF79C73"/>
    <w:rsid w:val="1DF960A4"/>
    <w:rsid w:val="1DF9F32C"/>
    <w:rsid w:val="1DFA566A"/>
    <w:rsid w:val="1DFBDFB5"/>
    <w:rsid w:val="1DFC0E48"/>
    <w:rsid w:val="1DFC6EDF"/>
    <w:rsid w:val="1DFFAB12"/>
    <w:rsid w:val="1DFFCE0D"/>
    <w:rsid w:val="1E00D9E4"/>
    <w:rsid w:val="1E0128ED"/>
    <w:rsid w:val="1E02706F"/>
    <w:rsid w:val="1E043D1D"/>
    <w:rsid w:val="1E04850E"/>
    <w:rsid w:val="1E0504DB"/>
    <w:rsid w:val="1E059C31"/>
    <w:rsid w:val="1E0736EE"/>
    <w:rsid w:val="1E09BC6F"/>
    <w:rsid w:val="1E0B9B91"/>
    <w:rsid w:val="1E0BAC98"/>
    <w:rsid w:val="1E0BC068"/>
    <w:rsid w:val="1E0DB1CF"/>
    <w:rsid w:val="1E0E7EAA"/>
    <w:rsid w:val="1E0F310A"/>
    <w:rsid w:val="1E0F81F4"/>
    <w:rsid w:val="1E104169"/>
    <w:rsid w:val="1E114CE7"/>
    <w:rsid w:val="1E121B2F"/>
    <w:rsid w:val="1E157183"/>
    <w:rsid w:val="1E1713E6"/>
    <w:rsid w:val="1E195B66"/>
    <w:rsid w:val="1E1971DE"/>
    <w:rsid w:val="1E1CD527"/>
    <w:rsid w:val="1E232AE8"/>
    <w:rsid w:val="1E244284"/>
    <w:rsid w:val="1E24E60C"/>
    <w:rsid w:val="1E255E6B"/>
    <w:rsid w:val="1E27568A"/>
    <w:rsid w:val="1E27B5CA"/>
    <w:rsid w:val="1E2850E2"/>
    <w:rsid w:val="1E28859D"/>
    <w:rsid w:val="1E28D0AA"/>
    <w:rsid w:val="1E2A2B56"/>
    <w:rsid w:val="1E2A5AA2"/>
    <w:rsid w:val="1E2AC4D6"/>
    <w:rsid w:val="1E2FB0B9"/>
    <w:rsid w:val="1E31F02A"/>
    <w:rsid w:val="1E32B42F"/>
    <w:rsid w:val="1E364110"/>
    <w:rsid w:val="1E374CBD"/>
    <w:rsid w:val="1E3A8109"/>
    <w:rsid w:val="1E3A9C28"/>
    <w:rsid w:val="1E3CE342"/>
    <w:rsid w:val="1E3DCF5E"/>
    <w:rsid w:val="1E3FC3D0"/>
    <w:rsid w:val="1E3FD28C"/>
    <w:rsid w:val="1E40E9F3"/>
    <w:rsid w:val="1E42C39C"/>
    <w:rsid w:val="1E4312C0"/>
    <w:rsid w:val="1E43E98C"/>
    <w:rsid w:val="1E446215"/>
    <w:rsid w:val="1E46BA4D"/>
    <w:rsid w:val="1E47E5F1"/>
    <w:rsid w:val="1E49D018"/>
    <w:rsid w:val="1E49D7B2"/>
    <w:rsid w:val="1E4B34A3"/>
    <w:rsid w:val="1E4C302F"/>
    <w:rsid w:val="1E526538"/>
    <w:rsid w:val="1E538017"/>
    <w:rsid w:val="1E571ACC"/>
    <w:rsid w:val="1E584BAD"/>
    <w:rsid w:val="1E59E60B"/>
    <w:rsid w:val="1E5A5F6A"/>
    <w:rsid w:val="1E5DEE30"/>
    <w:rsid w:val="1E60441E"/>
    <w:rsid w:val="1E62AB89"/>
    <w:rsid w:val="1E62EB2A"/>
    <w:rsid w:val="1E63EDA4"/>
    <w:rsid w:val="1E646E4D"/>
    <w:rsid w:val="1E64A113"/>
    <w:rsid w:val="1E64D745"/>
    <w:rsid w:val="1E65CA7F"/>
    <w:rsid w:val="1E6640BB"/>
    <w:rsid w:val="1E666D4B"/>
    <w:rsid w:val="1E6678B1"/>
    <w:rsid w:val="1E6811B2"/>
    <w:rsid w:val="1E693059"/>
    <w:rsid w:val="1E69E11D"/>
    <w:rsid w:val="1E6AEAB3"/>
    <w:rsid w:val="1E6BDC83"/>
    <w:rsid w:val="1E6CF8E5"/>
    <w:rsid w:val="1E6D267C"/>
    <w:rsid w:val="1E6D4FFD"/>
    <w:rsid w:val="1E6FAB3E"/>
    <w:rsid w:val="1E6FAEBB"/>
    <w:rsid w:val="1E71B3DB"/>
    <w:rsid w:val="1E7233A9"/>
    <w:rsid w:val="1E725D0A"/>
    <w:rsid w:val="1E734CC5"/>
    <w:rsid w:val="1E7354F6"/>
    <w:rsid w:val="1E73C6AE"/>
    <w:rsid w:val="1E75A27D"/>
    <w:rsid w:val="1E77348D"/>
    <w:rsid w:val="1E79AAC4"/>
    <w:rsid w:val="1E7A1EDB"/>
    <w:rsid w:val="1E7A4AEA"/>
    <w:rsid w:val="1E7AEA93"/>
    <w:rsid w:val="1E7AFBB5"/>
    <w:rsid w:val="1E7B0B65"/>
    <w:rsid w:val="1E7B54E2"/>
    <w:rsid w:val="1E7D0D6E"/>
    <w:rsid w:val="1E7F9516"/>
    <w:rsid w:val="1E84958A"/>
    <w:rsid w:val="1E858D3C"/>
    <w:rsid w:val="1E859515"/>
    <w:rsid w:val="1E85EF80"/>
    <w:rsid w:val="1E86AF78"/>
    <w:rsid w:val="1E880B97"/>
    <w:rsid w:val="1E885FEF"/>
    <w:rsid w:val="1E892912"/>
    <w:rsid w:val="1E8B23FA"/>
    <w:rsid w:val="1E8B7278"/>
    <w:rsid w:val="1E8BC641"/>
    <w:rsid w:val="1E8BEF45"/>
    <w:rsid w:val="1E8EAAB5"/>
    <w:rsid w:val="1E9293D7"/>
    <w:rsid w:val="1E9323D1"/>
    <w:rsid w:val="1E97C82C"/>
    <w:rsid w:val="1E98CBE4"/>
    <w:rsid w:val="1E9A3837"/>
    <w:rsid w:val="1E9C409D"/>
    <w:rsid w:val="1E9E1130"/>
    <w:rsid w:val="1E9E4089"/>
    <w:rsid w:val="1E9EC6D2"/>
    <w:rsid w:val="1E9F7B3E"/>
    <w:rsid w:val="1EA07B1C"/>
    <w:rsid w:val="1EA14C12"/>
    <w:rsid w:val="1EA179F9"/>
    <w:rsid w:val="1EA24BB5"/>
    <w:rsid w:val="1EA39656"/>
    <w:rsid w:val="1EA57107"/>
    <w:rsid w:val="1EA6FE1E"/>
    <w:rsid w:val="1EA74E93"/>
    <w:rsid w:val="1EA7E434"/>
    <w:rsid w:val="1EA9C614"/>
    <w:rsid w:val="1EAA3085"/>
    <w:rsid w:val="1EABEF16"/>
    <w:rsid w:val="1EAEA060"/>
    <w:rsid w:val="1EAF75F2"/>
    <w:rsid w:val="1EB250D9"/>
    <w:rsid w:val="1EB2CD2E"/>
    <w:rsid w:val="1EB3C845"/>
    <w:rsid w:val="1EB4C2CD"/>
    <w:rsid w:val="1EB61453"/>
    <w:rsid w:val="1EB72E96"/>
    <w:rsid w:val="1EB75D37"/>
    <w:rsid w:val="1EB804CA"/>
    <w:rsid w:val="1EB8ABB6"/>
    <w:rsid w:val="1EB97CC6"/>
    <w:rsid w:val="1EBB5BBE"/>
    <w:rsid w:val="1EBE00B5"/>
    <w:rsid w:val="1EBE0D39"/>
    <w:rsid w:val="1EBF032F"/>
    <w:rsid w:val="1EC03F15"/>
    <w:rsid w:val="1EC4D3ED"/>
    <w:rsid w:val="1EC553CE"/>
    <w:rsid w:val="1EC712E6"/>
    <w:rsid w:val="1EC7D410"/>
    <w:rsid w:val="1ECA4E3D"/>
    <w:rsid w:val="1ECDC3CB"/>
    <w:rsid w:val="1ECDD70F"/>
    <w:rsid w:val="1ECE44BB"/>
    <w:rsid w:val="1ECEE680"/>
    <w:rsid w:val="1ECFA737"/>
    <w:rsid w:val="1ED1FF28"/>
    <w:rsid w:val="1ED3E4B3"/>
    <w:rsid w:val="1ED78CC4"/>
    <w:rsid w:val="1ED86D5E"/>
    <w:rsid w:val="1ED9E4FC"/>
    <w:rsid w:val="1EDC37D9"/>
    <w:rsid w:val="1EDCC927"/>
    <w:rsid w:val="1EDFDA02"/>
    <w:rsid w:val="1EE09B43"/>
    <w:rsid w:val="1EE3E542"/>
    <w:rsid w:val="1EE5615E"/>
    <w:rsid w:val="1EE607D1"/>
    <w:rsid w:val="1EE8097B"/>
    <w:rsid w:val="1EE87CD6"/>
    <w:rsid w:val="1EE92F26"/>
    <w:rsid w:val="1EEC075D"/>
    <w:rsid w:val="1EEC2425"/>
    <w:rsid w:val="1EEF090B"/>
    <w:rsid w:val="1EEF2F0F"/>
    <w:rsid w:val="1EEF81DD"/>
    <w:rsid w:val="1EF1D3C3"/>
    <w:rsid w:val="1EF4E65A"/>
    <w:rsid w:val="1EF50CD7"/>
    <w:rsid w:val="1EF5C011"/>
    <w:rsid w:val="1EF6243C"/>
    <w:rsid w:val="1EF76330"/>
    <w:rsid w:val="1EFD2AD8"/>
    <w:rsid w:val="1EFD2AE5"/>
    <w:rsid w:val="1EFD2B90"/>
    <w:rsid w:val="1EFE8280"/>
    <w:rsid w:val="1F03DC87"/>
    <w:rsid w:val="1F06411E"/>
    <w:rsid w:val="1F069615"/>
    <w:rsid w:val="1F0885E4"/>
    <w:rsid w:val="1F0894A1"/>
    <w:rsid w:val="1F0FE33E"/>
    <w:rsid w:val="1F11800F"/>
    <w:rsid w:val="1F11D644"/>
    <w:rsid w:val="1F17F870"/>
    <w:rsid w:val="1F194A71"/>
    <w:rsid w:val="1F19FCB7"/>
    <w:rsid w:val="1F1A9621"/>
    <w:rsid w:val="1F1B97EB"/>
    <w:rsid w:val="1F1C9A59"/>
    <w:rsid w:val="1F1E7E15"/>
    <w:rsid w:val="1F20996E"/>
    <w:rsid w:val="1F23E69C"/>
    <w:rsid w:val="1F23EB1A"/>
    <w:rsid w:val="1F261C03"/>
    <w:rsid w:val="1F27E59D"/>
    <w:rsid w:val="1F296777"/>
    <w:rsid w:val="1F297269"/>
    <w:rsid w:val="1F2BD94D"/>
    <w:rsid w:val="1F2C5FEA"/>
    <w:rsid w:val="1F2D7B85"/>
    <w:rsid w:val="1F2DC39D"/>
    <w:rsid w:val="1F2ECEA0"/>
    <w:rsid w:val="1F31CC51"/>
    <w:rsid w:val="1F333F05"/>
    <w:rsid w:val="1F35C449"/>
    <w:rsid w:val="1F37FAD3"/>
    <w:rsid w:val="1F3C60CE"/>
    <w:rsid w:val="1F3E199F"/>
    <w:rsid w:val="1F3FA408"/>
    <w:rsid w:val="1F41389B"/>
    <w:rsid w:val="1F420503"/>
    <w:rsid w:val="1F4458C9"/>
    <w:rsid w:val="1F459824"/>
    <w:rsid w:val="1F461CE7"/>
    <w:rsid w:val="1F46B440"/>
    <w:rsid w:val="1F47C396"/>
    <w:rsid w:val="1F4971F3"/>
    <w:rsid w:val="1F49996E"/>
    <w:rsid w:val="1F4A743E"/>
    <w:rsid w:val="1F4ACEFE"/>
    <w:rsid w:val="1F4B359F"/>
    <w:rsid w:val="1F4D0175"/>
    <w:rsid w:val="1F4F5DBA"/>
    <w:rsid w:val="1F51BCF3"/>
    <w:rsid w:val="1F52FCA7"/>
    <w:rsid w:val="1F5681C1"/>
    <w:rsid w:val="1F57F848"/>
    <w:rsid w:val="1F58A4AD"/>
    <w:rsid w:val="1F58DB67"/>
    <w:rsid w:val="1F5BCF79"/>
    <w:rsid w:val="1F5BE6BF"/>
    <w:rsid w:val="1F5D025B"/>
    <w:rsid w:val="1F5D1F93"/>
    <w:rsid w:val="1F5E6EE1"/>
    <w:rsid w:val="1F5EF83A"/>
    <w:rsid w:val="1F5F670C"/>
    <w:rsid w:val="1F60D5F5"/>
    <w:rsid w:val="1F611F9D"/>
    <w:rsid w:val="1F617191"/>
    <w:rsid w:val="1F61DD53"/>
    <w:rsid w:val="1F62A190"/>
    <w:rsid w:val="1F63DF50"/>
    <w:rsid w:val="1F6442C9"/>
    <w:rsid w:val="1F6445D5"/>
    <w:rsid w:val="1F64AC02"/>
    <w:rsid w:val="1F65235C"/>
    <w:rsid w:val="1F6CB680"/>
    <w:rsid w:val="1F6DBB6C"/>
    <w:rsid w:val="1F71EF59"/>
    <w:rsid w:val="1F7214EF"/>
    <w:rsid w:val="1F728C9C"/>
    <w:rsid w:val="1F75EC7E"/>
    <w:rsid w:val="1F763D5E"/>
    <w:rsid w:val="1F76670A"/>
    <w:rsid w:val="1F76A003"/>
    <w:rsid w:val="1F7869BD"/>
    <w:rsid w:val="1F793AAA"/>
    <w:rsid w:val="1F7BE2FE"/>
    <w:rsid w:val="1F803651"/>
    <w:rsid w:val="1F84C24E"/>
    <w:rsid w:val="1F86BB9C"/>
    <w:rsid w:val="1F8701D4"/>
    <w:rsid w:val="1F88471D"/>
    <w:rsid w:val="1F899936"/>
    <w:rsid w:val="1F8A9A01"/>
    <w:rsid w:val="1F8AB938"/>
    <w:rsid w:val="1F8BC33E"/>
    <w:rsid w:val="1F8CD843"/>
    <w:rsid w:val="1F8D55A7"/>
    <w:rsid w:val="1F906332"/>
    <w:rsid w:val="1F9082D0"/>
    <w:rsid w:val="1F9102F0"/>
    <w:rsid w:val="1F94AB83"/>
    <w:rsid w:val="1F95871C"/>
    <w:rsid w:val="1F96F93A"/>
    <w:rsid w:val="1F989EA7"/>
    <w:rsid w:val="1F9A8EF0"/>
    <w:rsid w:val="1F9C54A8"/>
    <w:rsid w:val="1F9FC167"/>
    <w:rsid w:val="1FA29D02"/>
    <w:rsid w:val="1FA4D740"/>
    <w:rsid w:val="1FA5132D"/>
    <w:rsid w:val="1FA79986"/>
    <w:rsid w:val="1FA8BD10"/>
    <w:rsid w:val="1FAE6378"/>
    <w:rsid w:val="1FAF44F5"/>
    <w:rsid w:val="1FB0F0DF"/>
    <w:rsid w:val="1FB17767"/>
    <w:rsid w:val="1FB1BE17"/>
    <w:rsid w:val="1FB356C7"/>
    <w:rsid w:val="1FB53299"/>
    <w:rsid w:val="1FB70F34"/>
    <w:rsid w:val="1FB8C037"/>
    <w:rsid w:val="1FB99E16"/>
    <w:rsid w:val="1FBAFA4E"/>
    <w:rsid w:val="1FBCBB60"/>
    <w:rsid w:val="1FBD321F"/>
    <w:rsid w:val="1FC0417A"/>
    <w:rsid w:val="1FC15F4E"/>
    <w:rsid w:val="1FC4AD53"/>
    <w:rsid w:val="1FC5CCCD"/>
    <w:rsid w:val="1FC7C7F9"/>
    <w:rsid w:val="1FC95094"/>
    <w:rsid w:val="1FCA1374"/>
    <w:rsid w:val="1FCA5CE2"/>
    <w:rsid w:val="1FCE019D"/>
    <w:rsid w:val="1FCF18E0"/>
    <w:rsid w:val="1FCF32A4"/>
    <w:rsid w:val="1FD34080"/>
    <w:rsid w:val="1FD4A090"/>
    <w:rsid w:val="1FD4B63C"/>
    <w:rsid w:val="1FD669A1"/>
    <w:rsid w:val="1FD8E903"/>
    <w:rsid w:val="1FD90EC8"/>
    <w:rsid w:val="1FD9BCE1"/>
    <w:rsid w:val="1FDA3362"/>
    <w:rsid w:val="1FDB9CCA"/>
    <w:rsid w:val="1FDBA6A8"/>
    <w:rsid w:val="1FDE9901"/>
    <w:rsid w:val="1FDFAB10"/>
    <w:rsid w:val="1FE14863"/>
    <w:rsid w:val="1FE4C38B"/>
    <w:rsid w:val="1FE5AE83"/>
    <w:rsid w:val="1FE6F028"/>
    <w:rsid w:val="1FE82F00"/>
    <w:rsid w:val="1FEB046B"/>
    <w:rsid w:val="1FEB880B"/>
    <w:rsid w:val="1FECF4A2"/>
    <w:rsid w:val="1FED057C"/>
    <w:rsid w:val="1FF07CF6"/>
    <w:rsid w:val="1FF0B945"/>
    <w:rsid w:val="1FF1AE70"/>
    <w:rsid w:val="1FF272A7"/>
    <w:rsid w:val="1FF370F3"/>
    <w:rsid w:val="1FF3A015"/>
    <w:rsid w:val="1FF53948"/>
    <w:rsid w:val="1FF57E09"/>
    <w:rsid w:val="1FF60D99"/>
    <w:rsid w:val="1FF6DF5E"/>
    <w:rsid w:val="1FF79118"/>
    <w:rsid w:val="1FFC2594"/>
    <w:rsid w:val="1FFEF181"/>
    <w:rsid w:val="2001D4CC"/>
    <w:rsid w:val="2002A0CC"/>
    <w:rsid w:val="2004A531"/>
    <w:rsid w:val="2004F58A"/>
    <w:rsid w:val="200510FB"/>
    <w:rsid w:val="2006EA45"/>
    <w:rsid w:val="2009472B"/>
    <w:rsid w:val="20094D14"/>
    <w:rsid w:val="2015D502"/>
    <w:rsid w:val="20181CFA"/>
    <w:rsid w:val="2018625A"/>
    <w:rsid w:val="2018AE1B"/>
    <w:rsid w:val="20198135"/>
    <w:rsid w:val="201A89C8"/>
    <w:rsid w:val="201CC924"/>
    <w:rsid w:val="201DB134"/>
    <w:rsid w:val="201E8FEF"/>
    <w:rsid w:val="20209D97"/>
    <w:rsid w:val="2022E3A8"/>
    <w:rsid w:val="2023A678"/>
    <w:rsid w:val="2024BCDD"/>
    <w:rsid w:val="20279F5A"/>
    <w:rsid w:val="2029113B"/>
    <w:rsid w:val="2029FBCE"/>
    <w:rsid w:val="202CBC14"/>
    <w:rsid w:val="202D4D98"/>
    <w:rsid w:val="202D505F"/>
    <w:rsid w:val="202DC212"/>
    <w:rsid w:val="202DFA34"/>
    <w:rsid w:val="202E7E99"/>
    <w:rsid w:val="2036A571"/>
    <w:rsid w:val="2037B707"/>
    <w:rsid w:val="2038B5B1"/>
    <w:rsid w:val="203A84B8"/>
    <w:rsid w:val="203C7816"/>
    <w:rsid w:val="203D5974"/>
    <w:rsid w:val="203D60DA"/>
    <w:rsid w:val="203DDB18"/>
    <w:rsid w:val="203EE2AC"/>
    <w:rsid w:val="203FEA70"/>
    <w:rsid w:val="203FF8A7"/>
    <w:rsid w:val="20407992"/>
    <w:rsid w:val="2041E3E8"/>
    <w:rsid w:val="20424DBD"/>
    <w:rsid w:val="2042E331"/>
    <w:rsid w:val="20455833"/>
    <w:rsid w:val="2046A6A2"/>
    <w:rsid w:val="2048BEC3"/>
    <w:rsid w:val="204A67A1"/>
    <w:rsid w:val="204C59F8"/>
    <w:rsid w:val="2050CA08"/>
    <w:rsid w:val="20556015"/>
    <w:rsid w:val="2057817C"/>
    <w:rsid w:val="2057AC7F"/>
    <w:rsid w:val="2057D804"/>
    <w:rsid w:val="20594406"/>
    <w:rsid w:val="2059E680"/>
    <w:rsid w:val="205AEB77"/>
    <w:rsid w:val="205B28CF"/>
    <w:rsid w:val="205C811B"/>
    <w:rsid w:val="205DD553"/>
    <w:rsid w:val="20628653"/>
    <w:rsid w:val="20646596"/>
    <w:rsid w:val="206BDCFA"/>
    <w:rsid w:val="206C2678"/>
    <w:rsid w:val="206DA568"/>
    <w:rsid w:val="20724BA2"/>
    <w:rsid w:val="2073562D"/>
    <w:rsid w:val="20738486"/>
    <w:rsid w:val="2073BB0F"/>
    <w:rsid w:val="2073EDF0"/>
    <w:rsid w:val="2078BF8F"/>
    <w:rsid w:val="20797EAC"/>
    <w:rsid w:val="207C040E"/>
    <w:rsid w:val="207C5741"/>
    <w:rsid w:val="207E165C"/>
    <w:rsid w:val="207F7E0B"/>
    <w:rsid w:val="20811E34"/>
    <w:rsid w:val="20814A1A"/>
    <w:rsid w:val="208479D6"/>
    <w:rsid w:val="20862A22"/>
    <w:rsid w:val="20876643"/>
    <w:rsid w:val="208784F4"/>
    <w:rsid w:val="20878786"/>
    <w:rsid w:val="2088E3A1"/>
    <w:rsid w:val="208A29E6"/>
    <w:rsid w:val="208AD09E"/>
    <w:rsid w:val="208C0725"/>
    <w:rsid w:val="208C9E74"/>
    <w:rsid w:val="208D372A"/>
    <w:rsid w:val="209190E1"/>
    <w:rsid w:val="209515EF"/>
    <w:rsid w:val="209528B8"/>
    <w:rsid w:val="20991125"/>
    <w:rsid w:val="20999884"/>
    <w:rsid w:val="209AB3FD"/>
    <w:rsid w:val="209DD467"/>
    <w:rsid w:val="20A2F0F4"/>
    <w:rsid w:val="20A50DBA"/>
    <w:rsid w:val="20A59F0F"/>
    <w:rsid w:val="20A78FD7"/>
    <w:rsid w:val="20A9AC11"/>
    <w:rsid w:val="20AB5E5D"/>
    <w:rsid w:val="20AB73B8"/>
    <w:rsid w:val="20ACB07D"/>
    <w:rsid w:val="20AE8401"/>
    <w:rsid w:val="20AEE229"/>
    <w:rsid w:val="20AFE69C"/>
    <w:rsid w:val="20B09A28"/>
    <w:rsid w:val="20B878BF"/>
    <w:rsid w:val="20B88F3F"/>
    <w:rsid w:val="20BB35FF"/>
    <w:rsid w:val="20BC4116"/>
    <w:rsid w:val="20C08CE9"/>
    <w:rsid w:val="20C2E944"/>
    <w:rsid w:val="20C399CE"/>
    <w:rsid w:val="20C622D6"/>
    <w:rsid w:val="20C8319D"/>
    <w:rsid w:val="20C92A6F"/>
    <w:rsid w:val="20CBE57A"/>
    <w:rsid w:val="20CD81B6"/>
    <w:rsid w:val="20CD9B08"/>
    <w:rsid w:val="20CE324C"/>
    <w:rsid w:val="20CEBE9B"/>
    <w:rsid w:val="20CF0C93"/>
    <w:rsid w:val="20CFC52A"/>
    <w:rsid w:val="20D0838C"/>
    <w:rsid w:val="20D0868C"/>
    <w:rsid w:val="20D17126"/>
    <w:rsid w:val="20D19A2D"/>
    <w:rsid w:val="20D21595"/>
    <w:rsid w:val="20D2243E"/>
    <w:rsid w:val="20D28B72"/>
    <w:rsid w:val="20D29600"/>
    <w:rsid w:val="20D2FBA4"/>
    <w:rsid w:val="20D35490"/>
    <w:rsid w:val="20D7BF68"/>
    <w:rsid w:val="20DC018B"/>
    <w:rsid w:val="20DD1F21"/>
    <w:rsid w:val="20E0AD88"/>
    <w:rsid w:val="20E215B2"/>
    <w:rsid w:val="20E557FA"/>
    <w:rsid w:val="20E71227"/>
    <w:rsid w:val="20E82214"/>
    <w:rsid w:val="20E9CDF8"/>
    <w:rsid w:val="20EA016F"/>
    <w:rsid w:val="20EA5711"/>
    <w:rsid w:val="20EAA120"/>
    <w:rsid w:val="20EC2CE7"/>
    <w:rsid w:val="20ECAD93"/>
    <w:rsid w:val="20F4749C"/>
    <w:rsid w:val="20F4B344"/>
    <w:rsid w:val="20F6DB94"/>
    <w:rsid w:val="20FBDB89"/>
    <w:rsid w:val="20FBF8AC"/>
    <w:rsid w:val="20FC6AFF"/>
    <w:rsid w:val="20FD1638"/>
    <w:rsid w:val="20FED175"/>
    <w:rsid w:val="21001722"/>
    <w:rsid w:val="2103094A"/>
    <w:rsid w:val="21052824"/>
    <w:rsid w:val="2106527B"/>
    <w:rsid w:val="2106CFA9"/>
    <w:rsid w:val="210740E0"/>
    <w:rsid w:val="210838BB"/>
    <w:rsid w:val="21093DE1"/>
    <w:rsid w:val="210957EF"/>
    <w:rsid w:val="21095A97"/>
    <w:rsid w:val="210FE079"/>
    <w:rsid w:val="2111161B"/>
    <w:rsid w:val="21121211"/>
    <w:rsid w:val="21146DC8"/>
    <w:rsid w:val="21163209"/>
    <w:rsid w:val="21183C28"/>
    <w:rsid w:val="211BB82C"/>
    <w:rsid w:val="211D3C29"/>
    <w:rsid w:val="211FC46C"/>
    <w:rsid w:val="2120272A"/>
    <w:rsid w:val="2120E5B8"/>
    <w:rsid w:val="2122DCDF"/>
    <w:rsid w:val="2123700A"/>
    <w:rsid w:val="21258AD3"/>
    <w:rsid w:val="2125BA10"/>
    <w:rsid w:val="212827F4"/>
    <w:rsid w:val="212BA4BB"/>
    <w:rsid w:val="212C6E3D"/>
    <w:rsid w:val="212CBD39"/>
    <w:rsid w:val="212E654A"/>
    <w:rsid w:val="2130FCF0"/>
    <w:rsid w:val="2131E772"/>
    <w:rsid w:val="213BE754"/>
    <w:rsid w:val="213CDBEF"/>
    <w:rsid w:val="213D6E99"/>
    <w:rsid w:val="21409635"/>
    <w:rsid w:val="21410D48"/>
    <w:rsid w:val="2145B701"/>
    <w:rsid w:val="21478403"/>
    <w:rsid w:val="2147ADFE"/>
    <w:rsid w:val="2147CF2C"/>
    <w:rsid w:val="2147E86B"/>
    <w:rsid w:val="2148679D"/>
    <w:rsid w:val="214C941A"/>
    <w:rsid w:val="214DF1E0"/>
    <w:rsid w:val="214F11BB"/>
    <w:rsid w:val="214FAFD1"/>
    <w:rsid w:val="214FDCBA"/>
    <w:rsid w:val="2151860A"/>
    <w:rsid w:val="21525D36"/>
    <w:rsid w:val="2152BD94"/>
    <w:rsid w:val="21543539"/>
    <w:rsid w:val="2156ADA6"/>
    <w:rsid w:val="215A8461"/>
    <w:rsid w:val="215E8E83"/>
    <w:rsid w:val="2161C4B6"/>
    <w:rsid w:val="216224EE"/>
    <w:rsid w:val="216301A1"/>
    <w:rsid w:val="21663C22"/>
    <w:rsid w:val="216661FA"/>
    <w:rsid w:val="2166A649"/>
    <w:rsid w:val="21676611"/>
    <w:rsid w:val="21688F61"/>
    <w:rsid w:val="216927E0"/>
    <w:rsid w:val="216A199A"/>
    <w:rsid w:val="216B30AA"/>
    <w:rsid w:val="216CAED1"/>
    <w:rsid w:val="216ED196"/>
    <w:rsid w:val="21711275"/>
    <w:rsid w:val="21714DE1"/>
    <w:rsid w:val="21733A8B"/>
    <w:rsid w:val="21753115"/>
    <w:rsid w:val="217571C1"/>
    <w:rsid w:val="21761AC6"/>
    <w:rsid w:val="21793B4B"/>
    <w:rsid w:val="217A0DEB"/>
    <w:rsid w:val="217A4868"/>
    <w:rsid w:val="217A5CE0"/>
    <w:rsid w:val="217AA932"/>
    <w:rsid w:val="217E5AAF"/>
    <w:rsid w:val="217EB0FE"/>
    <w:rsid w:val="217F467D"/>
    <w:rsid w:val="2184DE2B"/>
    <w:rsid w:val="218B8953"/>
    <w:rsid w:val="218D078C"/>
    <w:rsid w:val="218FBF7E"/>
    <w:rsid w:val="218FD299"/>
    <w:rsid w:val="218FD9C4"/>
    <w:rsid w:val="21942107"/>
    <w:rsid w:val="2194B923"/>
    <w:rsid w:val="21963318"/>
    <w:rsid w:val="21982408"/>
    <w:rsid w:val="21997F53"/>
    <w:rsid w:val="219D7CBF"/>
    <w:rsid w:val="21A23D81"/>
    <w:rsid w:val="21A28F23"/>
    <w:rsid w:val="21A2BA32"/>
    <w:rsid w:val="21A5B03A"/>
    <w:rsid w:val="21A72005"/>
    <w:rsid w:val="21A7BBCA"/>
    <w:rsid w:val="21A81E83"/>
    <w:rsid w:val="21A88850"/>
    <w:rsid w:val="21AB05D7"/>
    <w:rsid w:val="21ACFCCD"/>
    <w:rsid w:val="21AD8B6D"/>
    <w:rsid w:val="21AF0510"/>
    <w:rsid w:val="21B022E7"/>
    <w:rsid w:val="21B1324B"/>
    <w:rsid w:val="21B13CE8"/>
    <w:rsid w:val="21B31E00"/>
    <w:rsid w:val="21B3D61C"/>
    <w:rsid w:val="21B47639"/>
    <w:rsid w:val="21B4E641"/>
    <w:rsid w:val="21B55C25"/>
    <w:rsid w:val="21B5ECF8"/>
    <w:rsid w:val="21B830A4"/>
    <w:rsid w:val="21BCB6BD"/>
    <w:rsid w:val="21BE796A"/>
    <w:rsid w:val="21BFFC7C"/>
    <w:rsid w:val="21C26A1B"/>
    <w:rsid w:val="21C5598A"/>
    <w:rsid w:val="21C59794"/>
    <w:rsid w:val="21C5CDDB"/>
    <w:rsid w:val="21C88295"/>
    <w:rsid w:val="21CB3A89"/>
    <w:rsid w:val="21CC37DB"/>
    <w:rsid w:val="21CD7F18"/>
    <w:rsid w:val="21CE5B4A"/>
    <w:rsid w:val="21CEB61D"/>
    <w:rsid w:val="21D1BD19"/>
    <w:rsid w:val="21D2C076"/>
    <w:rsid w:val="21D32F0E"/>
    <w:rsid w:val="21D397C1"/>
    <w:rsid w:val="21D45B49"/>
    <w:rsid w:val="21D628C9"/>
    <w:rsid w:val="21D72AD2"/>
    <w:rsid w:val="21DCE502"/>
    <w:rsid w:val="21DD8410"/>
    <w:rsid w:val="21DD8A49"/>
    <w:rsid w:val="21DFBE59"/>
    <w:rsid w:val="21E0B0BC"/>
    <w:rsid w:val="21E10ACA"/>
    <w:rsid w:val="21E162ED"/>
    <w:rsid w:val="21E19935"/>
    <w:rsid w:val="21E1D061"/>
    <w:rsid w:val="21E33C93"/>
    <w:rsid w:val="21E3F834"/>
    <w:rsid w:val="21E40091"/>
    <w:rsid w:val="21E4C3D9"/>
    <w:rsid w:val="21E811AE"/>
    <w:rsid w:val="21EF74C3"/>
    <w:rsid w:val="21F1737C"/>
    <w:rsid w:val="21F66026"/>
    <w:rsid w:val="21FB4D2B"/>
    <w:rsid w:val="21FCC222"/>
    <w:rsid w:val="21FD94F3"/>
    <w:rsid w:val="21FFBE06"/>
    <w:rsid w:val="2200A5DF"/>
    <w:rsid w:val="22048606"/>
    <w:rsid w:val="22064880"/>
    <w:rsid w:val="2206BC48"/>
    <w:rsid w:val="22079E19"/>
    <w:rsid w:val="220830E4"/>
    <w:rsid w:val="22096A27"/>
    <w:rsid w:val="220B2943"/>
    <w:rsid w:val="220B3B09"/>
    <w:rsid w:val="220DB816"/>
    <w:rsid w:val="220E9005"/>
    <w:rsid w:val="2210CA8A"/>
    <w:rsid w:val="22112479"/>
    <w:rsid w:val="2214FDD2"/>
    <w:rsid w:val="22153E9E"/>
    <w:rsid w:val="22155522"/>
    <w:rsid w:val="221A6246"/>
    <w:rsid w:val="221C9F65"/>
    <w:rsid w:val="221E9853"/>
    <w:rsid w:val="221F7A2F"/>
    <w:rsid w:val="2221319C"/>
    <w:rsid w:val="2222A0BB"/>
    <w:rsid w:val="2224EC39"/>
    <w:rsid w:val="2225BEB7"/>
    <w:rsid w:val="2227C10E"/>
    <w:rsid w:val="2227F8BF"/>
    <w:rsid w:val="22297242"/>
    <w:rsid w:val="2229A7A3"/>
    <w:rsid w:val="22324518"/>
    <w:rsid w:val="223383B2"/>
    <w:rsid w:val="223424FF"/>
    <w:rsid w:val="223B32AC"/>
    <w:rsid w:val="223C4A15"/>
    <w:rsid w:val="223D09F0"/>
    <w:rsid w:val="223D2B53"/>
    <w:rsid w:val="223F37F0"/>
    <w:rsid w:val="22406CD8"/>
    <w:rsid w:val="224424C5"/>
    <w:rsid w:val="2244D0D6"/>
    <w:rsid w:val="2244FD2A"/>
    <w:rsid w:val="22457DC3"/>
    <w:rsid w:val="224A41AF"/>
    <w:rsid w:val="224AA7BE"/>
    <w:rsid w:val="224B398F"/>
    <w:rsid w:val="224B6492"/>
    <w:rsid w:val="224EB907"/>
    <w:rsid w:val="224F209F"/>
    <w:rsid w:val="225251DD"/>
    <w:rsid w:val="2253504E"/>
    <w:rsid w:val="2254DEDE"/>
    <w:rsid w:val="22559961"/>
    <w:rsid w:val="22566591"/>
    <w:rsid w:val="22574D3E"/>
    <w:rsid w:val="2257B6C9"/>
    <w:rsid w:val="2257FC68"/>
    <w:rsid w:val="22583268"/>
    <w:rsid w:val="225923EF"/>
    <w:rsid w:val="225AED1E"/>
    <w:rsid w:val="225B40D5"/>
    <w:rsid w:val="225C8A55"/>
    <w:rsid w:val="225FC020"/>
    <w:rsid w:val="22604D36"/>
    <w:rsid w:val="22625F3F"/>
    <w:rsid w:val="22634EB9"/>
    <w:rsid w:val="2263B2E9"/>
    <w:rsid w:val="226470EF"/>
    <w:rsid w:val="226800B5"/>
    <w:rsid w:val="2269D886"/>
    <w:rsid w:val="226C1B34"/>
    <w:rsid w:val="226D7F80"/>
    <w:rsid w:val="2270836F"/>
    <w:rsid w:val="22711112"/>
    <w:rsid w:val="22723DA6"/>
    <w:rsid w:val="227373A8"/>
    <w:rsid w:val="2277F5CC"/>
    <w:rsid w:val="227866CF"/>
    <w:rsid w:val="2279820A"/>
    <w:rsid w:val="227AEE45"/>
    <w:rsid w:val="227B8DF7"/>
    <w:rsid w:val="227B9DA4"/>
    <w:rsid w:val="227DDB33"/>
    <w:rsid w:val="227DEDFE"/>
    <w:rsid w:val="227E070A"/>
    <w:rsid w:val="227F22CF"/>
    <w:rsid w:val="2280D8C5"/>
    <w:rsid w:val="2281FF19"/>
    <w:rsid w:val="22824546"/>
    <w:rsid w:val="22837B16"/>
    <w:rsid w:val="22872D55"/>
    <w:rsid w:val="228AC3BC"/>
    <w:rsid w:val="228B72A2"/>
    <w:rsid w:val="228D1974"/>
    <w:rsid w:val="228D7048"/>
    <w:rsid w:val="228FF6A0"/>
    <w:rsid w:val="22904C3C"/>
    <w:rsid w:val="2290F3A8"/>
    <w:rsid w:val="22939F3F"/>
    <w:rsid w:val="22944D6E"/>
    <w:rsid w:val="2294A1B4"/>
    <w:rsid w:val="22959B6A"/>
    <w:rsid w:val="2295ED9D"/>
    <w:rsid w:val="2296BE84"/>
    <w:rsid w:val="229936D8"/>
    <w:rsid w:val="229983EF"/>
    <w:rsid w:val="229A4CDA"/>
    <w:rsid w:val="229FF258"/>
    <w:rsid w:val="229FF754"/>
    <w:rsid w:val="22A27502"/>
    <w:rsid w:val="22A2F353"/>
    <w:rsid w:val="22A36CD4"/>
    <w:rsid w:val="22A3BB44"/>
    <w:rsid w:val="22A3C9E1"/>
    <w:rsid w:val="22A46341"/>
    <w:rsid w:val="22A70158"/>
    <w:rsid w:val="22A735DE"/>
    <w:rsid w:val="22A8A237"/>
    <w:rsid w:val="22A90633"/>
    <w:rsid w:val="22AA66CD"/>
    <w:rsid w:val="22AB6812"/>
    <w:rsid w:val="22AE851E"/>
    <w:rsid w:val="22B22C05"/>
    <w:rsid w:val="22B44874"/>
    <w:rsid w:val="22B50FD0"/>
    <w:rsid w:val="22B7B8CF"/>
    <w:rsid w:val="22BEB68D"/>
    <w:rsid w:val="22C13F14"/>
    <w:rsid w:val="22C203F1"/>
    <w:rsid w:val="22C596E1"/>
    <w:rsid w:val="22C61534"/>
    <w:rsid w:val="22C6859A"/>
    <w:rsid w:val="22CA3327"/>
    <w:rsid w:val="22CD3A98"/>
    <w:rsid w:val="22CDC01B"/>
    <w:rsid w:val="22CEA63B"/>
    <w:rsid w:val="22D1FAB9"/>
    <w:rsid w:val="22D5362E"/>
    <w:rsid w:val="22D5896B"/>
    <w:rsid w:val="22D6AB35"/>
    <w:rsid w:val="22D97E60"/>
    <w:rsid w:val="22DA988B"/>
    <w:rsid w:val="22DAF042"/>
    <w:rsid w:val="22DCB520"/>
    <w:rsid w:val="22DCD880"/>
    <w:rsid w:val="22DD37DE"/>
    <w:rsid w:val="22DD565C"/>
    <w:rsid w:val="22DF9530"/>
    <w:rsid w:val="22E02A65"/>
    <w:rsid w:val="22E37F29"/>
    <w:rsid w:val="22E62470"/>
    <w:rsid w:val="22E7CCD7"/>
    <w:rsid w:val="22E7DD03"/>
    <w:rsid w:val="22EB1D1E"/>
    <w:rsid w:val="22EC0424"/>
    <w:rsid w:val="22ECAB8C"/>
    <w:rsid w:val="22F2441C"/>
    <w:rsid w:val="22F2BFCB"/>
    <w:rsid w:val="22F64503"/>
    <w:rsid w:val="22F66C40"/>
    <w:rsid w:val="22F78A33"/>
    <w:rsid w:val="22F82BBD"/>
    <w:rsid w:val="22F9789E"/>
    <w:rsid w:val="22FA75C7"/>
    <w:rsid w:val="22FBCB4E"/>
    <w:rsid w:val="22FBE53E"/>
    <w:rsid w:val="22FD8571"/>
    <w:rsid w:val="22FF1248"/>
    <w:rsid w:val="22FF6C33"/>
    <w:rsid w:val="23024757"/>
    <w:rsid w:val="23035A1A"/>
    <w:rsid w:val="2304D7B8"/>
    <w:rsid w:val="23062827"/>
    <w:rsid w:val="23063340"/>
    <w:rsid w:val="2306769B"/>
    <w:rsid w:val="2309D39C"/>
    <w:rsid w:val="230A69A6"/>
    <w:rsid w:val="230B3930"/>
    <w:rsid w:val="230E094B"/>
    <w:rsid w:val="230F6CD4"/>
    <w:rsid w:val="230FB854"/>
    <w:rsid w:val="2311375F"/>
    <w:rsid w:val="23118F2D"/>
    <w:rsid w:val="23138999"/>
    <w:rsid w:val="23170081"/>
    <w:rsid w:val="2317C4E1"/>
    <w:rsid w:val="23198C5E"/>
    <w:rsid w:val="231ADB87"/>
    <w:rsid w:val="231B5A97"/>
    <w:rsid w:val="231C6B24"/>
    <w:rsid w:val="231D7AAD"/>
    <w:rsid w:val="231D84E6"/>
    <w:rsid w:val="232262EC"/>
    <w:rsid w:val="23242873"/>
    <w:rsid w:val="2327DBC6"/>
    <w:rsid w:val="2328823B"/>
    <w:rsid w:val="232A77E5"/>
    <w:rsid w:val="232AA95F"/>
    <w:rsid w:val="232B1847"/>
    <w:rsid w:val="232C9897"/>
    <w:rsid w:val="232DB998"/>
    <w:rsid w:val="232EB5E9"/>
    <w:rsid w:val="2330957A"/>
    <w:rsid w:val="23319675"/>
    <w:rsid w:val="23326B21"/>
    <w:rsid w:val="23346D33"/>
    <w:rsid w:val="2337835D"/>
    <w:rsid w:val="233A0BD6"/>
    <w:rsid w:val="233AE4E6"/>
    <w:rsid w:val="233B1B70"/>
    <w:rsid w:val="233C176E"/>
    <w:rsid w:val="233EFD9B"/>
    <w:rsid w:val="233F5B30"/>
    <w:rsid w:val="233FFD7A"/>
    <w:rsid w:val="234564BE"/>
    <w:rsid w:val="23474B9C"/>
    <w:rsid w:val="23493846"/>
    <w:rsid w:val="23495793"/>
    <w:rsid w:val="234A0AFE"/>
    <w:rsid w:val="234A4E68"/>
    <w:rsid w:val="234D3C18"/>
    <w:rsid w:val="234DEC4D"/>
    <w:rsid w:val="234EF38A"/>
    <w:rsid w:val="234F71BD"/>
    <w:rsid w:val="23540A82"/>
    <w:rsid w:val="2354FABB"/>
    <w:rsid w:val="2356034F"/>
    <w:rsid w:val="23560FE5"/>
    <w:rsid w:val="236611FC"/>
    <w:rsid w:val="236676F5"/>
    <w:rsid w:val="236A03D5"/>
    <w:rsid w:val="236BD47D"/>
    <w:rsid w:val="236C6D8C"/>
    <w:rsid w:val="236CC9A2"/>
    <w:rsid w:val="236EA42E"/>
    <w:rsid w:val="23708CD6"/>
    <w:rsid w:val="237211A7"/>
    <w:rsid w:val="2373A858"/>
    <w:rsid w:val="23744766"/>
    <w:rsid w:val="23748639"/>
    <w:rsid w:val="2375365E"/>
    <w:rsid w:val="23757163"/>
    <w:rsid w:val="2376E7EC"/>
    <w:rsid w:val="2376F154"/>
    <w:rsid w:val="237C24C8"/>
    <w:rsid w:val="237FBE24"/>
    <w:rsid w:val="237FE54F"/>
    <w:rsid w:val="23803C2D"/>
    <w:rsid w:val="238052F7"/>
    <w:rsid w:val="23808C42"/>
    <w:rsid w:val="2381A314"/>
    <w:rsid w:val="238370D5"/>
    <w:rsid w:val="23854AA2"/>
    <w:rsid w:val="2386FAD9"/>
    <w:rsid w:val="2387896C"/>
    <w:rsid w:val="2387B461"/>
    <w:rsid w:val="238A9EA4"/>
    <w:rsid w:val="238B7DC3"/>
    <w:rsid w:val="238C3BE2"/>
    <w:rsid w:val="238D838E"/>
    <w:rsid w:val="238E0F19"/>
    <w:rsid w:val="239248CD"/>
    <w:rsid w:val="2392B17A"/>
    <w:rsid w:val="239366AA"/>
    <w:rsid w:val="23938DC5"/>
    <w:rsid w:val="23967FA1"/>
    <w:rsid w:val="2397587C"/>
    <w:rsid w:val="239AFC49"/>
    <w:rsid w:val="239DB31F"/>
    <w:rsid w:val="23A03E0A"/>
    <w:rsid w:val="23A1E476"/>
    <w:rsid w:val="23A3B508"/>
    <w:rsid w:val="23A3F73A"/>
    <w:rsid w:val="23A65152"/>
    <w:rsid w:val="23A6C068"/>
    <w:rsid w:val="23A735E3"/>
    <w:rsid w:val="23A7747A"/>
    <w:rsid w:val="23AA7068"/>
    <w:rsid w:val="23AC48C1"/>
    <w:rsid w:val="23B02DEE"/>
    <w:rsid w:val="23B07644"/>
    <w:rsid w:val="23B17543"/>
    <w:rsid w:val="23B52B53"/>
    <w:rsid w:val="23B61F91"/>
    <w:rsid w:val="23B6E217"/>
    <w:rsid w:val="23BCA9DE"/>
    <w:rsid w:val="23BD3F5B"/>
    <w:rsid w:val="23C103C7"/>
    <w:rsid w:val="23C1925B"/>
    <w:rsid w:val="23C5DB6A"/>
    <w:rsid w:val="23C730C3"/>
    <w:rsid w:val="23C73B42"/>
    <w:rsid w:val="23C792DB"/>
    <w:rsid w:val="23C7FABE"/>
    <w:rsid w:val="23C88235"/>
    <w:rsid w:val="23C8916F"/>
    <w:rsid w:val="23C986CF"/>
    <w:rsid w:val="23CDC1FA"/>
    <w:rsid w:val="23CF67CB"/>
    <w:rsid w:val="23D26F9D"/>
    <w:rsid w:val="23D41C58"/>
    <w:rsid w:val="23DBB05D"/>
    <w:rsid w:val="23DDD1E9"/>
    <w:rsid w:val="23E10512"/>
    <w:rsid w:val="23E255E3"/>
    <w:rsid w:val="23E42DE6"/>
    <w:rsid w:val="23E44791"/>
    <w:rsid w:val="23E6301F"/>
    <w:rsid w:val="23E7FB68"/>
    <w:rsid w:val="23E82511"/>
    <w:rsid w:val="23E87998"/>
    <w:rsid w:val="23E87DD5"/>
    <w:rsid w:val="23EC2CD4"/>
    <w:rsid w:val="23EC2FA6"/>
    <w:rsid w:val="23ECBE10"/>
    <w:rsid w:val="23ED5E34"/>
    <w:rsid w:val="23EE48B8"/>
    <w:rsid w:val="23EE5356"/>
    <w:rsid w:val="23EEB8CD"/>
    <w:rsid w:val="23F28620"/>
    <w:rsid w:val="23F2D33F"/>
    <w:rsid w:val="23F32248"/>
    <w:rsid w:val="23F35FF9"/>
    <w:rsid w:val="23F3A313"/>
    <w:rsid w:val="23F40221"/>
    <w:rsid w:val="23F46FAA"/>
    <w:rsid w:val="23F9B577"/>
    <w:rsid w:val="23FA7691"/>
    <w:rsid w:val="23FACDD7"/>
    <w:rsid w:val="23FBA837"/>
    <w:rsid w:val="23FD02AB"/>
    <w:rsid w:val="23FE20B8"/>
    <w:rsid w:val="23FE8298"/>
    <w:rsid w:val="23FFC590"/>
    <w:rsid w:val="2400A304"/>
    <w:rsid w:val="2404B03A"/>
    <w:rsid w:val="24051A4F"/>
    <w:rsid w:val="2405EEC6"/>
    <w:rsid w:val="24065EC3"/>
    <w:rsid w:val="24077650"/>
    <w:rsid w:val="240971E6"/>
    <w:rsid w:val="240A55E8"/>
    <w:rsid w:val="240AFF40"/>
    <w:rsid w:val="240B03EF"/>
    <w:rsid w:val="240BBD01"/>
    <w:rsid w:val="24127084"/>
    <w:rsid w:val="24136B13"/>
    <w:rsid w:val="24138C05"/>
    <w:rsid w:val="2418D4F4"/>
    <w:rsid w:val="2419CC51"/>
    <w:rsid w:val="241BFBD1"/>
    <w:rsid w:val="2420D78A"/>
    <w:rsid w:val="24266721"/>
    <w:rsid w:val="24277115"/>
    <w:rsid w:val="242953CC"/>
    <w:rsid w:val="242AAA2F"/>
    <w:rsid w:val="242BAE8B"/>
    <w:rsid w:val="242C6FFA"/>
    <w:rsid w:val="242D3586"/>
    <w:rsid w:val="2430D540"/>
    <w:rsid w:val="2432EFC3"/>
    <w:rsid w:val="24338701"/>
    <w:rsid w:val="24343978"/>
    <w:rsid w:val="24373547"/>
    <w:rsid w:val="243A7214"/>
    <w:rsid w:val="243CF074"/>
    <w:rsid w:val="243E68A6"/>
    <w:rsid w:val="243EE914"/>
    <w:rsid w:val="243F8FFE"/>
    <w:rsid w:val="24415481"/>
    <w:rsid w:val="2441C514"/>
    <w:rsid w:val="24474136"/>
    <w:rsid w:val="24486836"/>
    <w:rsid w:val="244878B8"/>
    <w:rsid w:val="2449AAA4"/>
    <w:rsid w:val="244AA84F"/>
    <w:rsid w:val="244B0432"/>
    <w:rsid w:val="244C5191"/>
    <w:rsid w:val="244EDCEA"/>
    <w:rsid w:val="24527D25"/>
    <w:rsid w:val="2453ACAA"/>
    <w:rsid w:val="24549A6F"/>
    <w:rsid w:val="2455F0F0"/>
    <w:rsid w:val="2456630C"/>
    <w:rsid w:val="2456833E"/>
    <w:rsid w:val="24574FAB"/>
    <w:rsid w:val="245BCAA8"/>
    <w:rsid w:val="245ED97B"/>
    <w:rsid w:val="245F7533"/>
    <w:rsid w:val="245FB239"/>
    <w:rsid w:val="2460B433"/>
    <w:rsid w:val="2460FC77"/>
    <w:rsid w:val="24621A4B"/>
    <w:rsid w:val="2462F550"/>
    <w:rsid w:val="2463B21C"/>
    <w:rsid w:val="24652C09"/>
    <w:rsid w:val="24661A6A"/>
    <w:rsid w:val="24689255"/>
    <w:rsid w:val="2468F4A8"/>
    <w:rsid w:val="246B02CC"/>
    <w:rsid w:val="246FD7AB"/>
    <w:rsid w:val="247185E6"/>
    <w:rsid w:val="24794D50"/>
    <w:rsid w:val="247D3784"/>
    <w:rsid w:val="247EB9B3"/>
    <w:rsid w:val="24801F03"/>
    <w:rsid w:val="2481F326"/>
    <w:rsid w:val="24837482"/>
    <w:rsid w:val="24863EA1"/>
    <w:rsid w:val="2487421D"/>
    <w:rsid w:val="24896578"/>
    <w:rsid w:val="248C776B"/>
    <w:rsid w:val="24903E73"/>
    <w:rsid w:val="249185C1"/>
    <w:rsid w:val="2492DD5A"/>
    <w:rsid w:val="24930776"/>
    <w:rsid w:val="2494E7F5"/>
    <w:rsid w:val="24959F86"/>
    <w:rsid w:val="2496465F"/>
    <w:rsid w:val="2499FE82"/>
    <w:rsid w:val="249DE755"/>
    <w:rsid w:val="249FA749"/>
    <w:rsid w:val="24A1190E"/>
    <w:rsid w:val="24A151E1"/>
    <w:rsid w:val="24A17A01"/>
    <w:rsid w:val="24A1D293"/>
    <w:rsid w:val="24A1EB4D"/>
    <w:rsid w:val="24A38D7D"/>
    <w:rsid w:val="24A4E60D"/>
    <w:rsid w:val="24A502A0"/>
    <w:rsid w:val="24A53DF3"/>
    <w:rsid w:val="24A62A80"/>
    <w:rsid w:val="24A789F6"/>
    <w:rsid w:val="24A7A1DC"/>
    <w:rsid w:val="24AA4A62"/>
    <w:rsid w:val="24AB21F8"/>
    <w:rsid w:val="24AD85AE"/>
    <w:rsid w:val="24ADBD43"/>
    <w:rsid w:val="24AED646"/>
    <w:rsid w:val="24B2F2E4"/>
    <w:rsid w:val="24B30E71"/>
    <w:rsid w:val="24B449F0"/>
    <w:rsid w:val="24B7B171"/>
    <w:rsid w:val="24B87BDA"/>
    <w:rsid w:val="24B991D6"/>
    <w:rsid w:val="24BD388F"/>
    <w:rsid w:val="24BD4408"/>
    <w:rsid w:val="24C271E5"/>
    <w:rsid w:val="24C4F7DC"/>
    <w:rsid w:val="24C50C97"/>
    <w:rsid w:val="24C56C94"/>
    <w:rsid w:val="24C58718"/>
    <w:rsid w:val="24C5FD36"/>
    <w:rsid w:val="24C70ABD"/>
    <w:rsid w:val="24C7B148"/>
    <w:rsid w:val="24C98C24"/>
    <w:rsid w:val="24CD367C"/>
    <w:rsid w:val="24D086AF"/>
    <w:rsid w:val="24D1F72F"/>
    <w:rsid w:val="24D6AF91"/>
    <w:rsid w:val="24D7790E"/>
    <w:rsid w:val="24D7BE73"/>
    <w:rsid w:val="24D8193E"/>
    <w:rsid w:val="24D926E4"/>
    <w:rsid w:val="24D97D88"/>
    <w:rsid w:val="24D9EE02"/>
    <w:rsid w:val="24DA6F90"/>
    <w:rsid w:val="24DA9E1A"/>
    <w:rsid w:val="24E5DB60"/>
    <w:rsid w:val="24E5EDD9"/>
    <w:rsid w:val="24E8E006"/>
    <w:rsid w:val="24E933C5"/>
    <w:rsid w:val="24EA0975"/>
    <w:rsid w:val="24EA9CFE"/>
    <w:rsid w:val="24EABDD3"/>
    <w:rsid w:val="24EDE099"/>
    <w:rsid w:val="24EFCD80"/>
    <w:rsid w:val="24EFE9A7"/>
    <w:rsid w:val="24F1AEA8"/>
    <w:rsid w:val="24F30E11"/>
    <w:rsid w:val="24F36952"/>
    <w:rsid w:val="24F56BE4"/>
    <w:rsid w:val="24F79C6B"/>
    <w:rsid w:val="24F95AD9"/>
    <w:rsid w:val="24F9E961"/>
    <w:rsid w:val="24FB0901"/>
    <w:rsid w:val="24FB9C1F"/>
    <w:rsid w:val="24FDE242"/>
    <w:rsid w:val="24FEFFAF"/>
    <w:rsid w:val="25019C05"/>
    <w:rsid w:val="25027CD4"/>
    <w:rsid w:val="25061054"/>
    <w:rsid w:val="2506FB1F"/>
    <w:rsid w:val="25073BF6"/>
    <w:rsid w:val="2508FF5E"/>
    <w:rsid w:val="25092EA8"/>
    <w:rsid w:val="250C43CB"/>
    <w:rsid w:val="250D8F49"/>
    <w:rsid w:val="250DD9CF"/>
    <w:rsid w:val="25102D41"/>
    <w:rsid w:val="2510DD77"/>
    <w:rsid w:val="2512D3D1"/>
    <w:rsid w:val="25146253"/>
    <w:rsid w:val="25163F0A"/>
    <w:rsid w:val="25194684"/>
    <w:rsid w:val="251D75F8"/>
    <w:rsid w:val="25201645"/>
    <w:rsid w:val="252529BD"/>
    <w:rsid w:val="2525C3EE"/>
    <w:rsid w:val="25271616"/>
    <w:rsid w:val="25293B77"/>
    <w:rsid w:val="2529C42B"/>
    <w:rsid w:val="252CA59B"/>
    <w:rsid w:val="252D42EE"/>
    <w:rsid w:val="252DA197"/>
    <w:rsid w:val="252F11CB"/>
    <w:rsid w:val="2530802E"/>
    <w:rsid w:val="2534D6C9"/>
    <w:rsid w:val="25371ACE"/>
    <w:rsid w:val="253B252C"/>
    <w:rsid w:val="253D30A7"/>
    <w:rsid w:val="253DABDB"/>
    <w:rsid w:val="25406CE9"/>
    <w:rsid w:val="2546CC02"/>
    <w:rsid w:val="2549B5FA"/>
    <w:rsid w:val="254B9D81"/>
    <w:rsid w:val="254EB5F9"/>
    <w:rsid w:val="25516919"/>
    <w:rsid w:val="2553E56F"/>
    <w:rsid w:val="2556F07C"/>
    <w:rsid w:val="2558F758"/>
    <w:rsid w:val="2559DA86"/>
    <w:rsid w:val="255D1986"/>
    <w:rsid w:val="255E0AEA"/>
    <w:rsid w:val="255F3439"/>
    <w:rsid w:val="255FAEC2"/>
    <w:rsid w:val="2564ABBA"/>
    <w:rsid w:val="25662AD8"/>
    <w:rsid w:val="2567AA68"/>
    <w:rsid w:val="25685885"/>
    <w:rsid w:val="2568C9ED"/>
    <w:rsid w:val="2569CE50"/>
    <w:rsid w:val="256AC248"/>
    <w:rsid w:val="256C5D1A"/>
    <w:rsid w:val="256E46CA"/>
    <w:rsid w:val="256F44DA"/>
    <w:rsid w:val="257389F9"/>
    <w:rsid w:val="25739EF0"/>
    <w:rsid w:val="25744A6D"/>
    <w:rsid w:val="257522FE"/>
    <w:rsid w:val="2575B78C"/>
    <w:rsid w:val="2578A607"/>
    <w:rsid w:val="257AF636"/>
    <w:rsid w:val="257BF2B7"/>
    <w:rsid w:val="257C0AA9"/>
    <w:rsid w:val="257CAC49"/>
    <w:rsid w:val="257E51A8"/>
    <w:rsid w:val="257F6ABB"/>
    <w:rsid w:val="25820A9F"/>
    <w:rsid w:val="25836ED5"/>
    <w:rsid w:val="25844456"/>
    <w:rsid w:val="2584D679"/>
    <w:rsid w:val="25851EBD"/>
    <w:rsid w:val="2586719B"/>
    <w:rsid w:val="258C427F"/>
    <w:rsid w:val="258D82FB"/>
    <w:rsid w:val="25908108"/>
    <w:rsid w:val="25908FF9"/>
    <w:rsid w:val="25914168"/>
    <w:rsid w:val="2591CE9A"/>
    <w:rsid w:val="2591D36A"/>
    <w:rsid w:val="2591F1CC"/>
    <w:rsid w:val="2595AE8F"/>
    <w:rsid w:val="2595D45C"/>
    <w:rsid w:val="259788A1"/>
    <w:rsid w:val="2598336F"/>
    <w:rsid w:val="2598ED5A"/>
    <w:rsid w:val="259A0117"/>
    <w:rsid w:val="259EA5B8"/>
    <w:rsid w:val="259F4C91"/>
    <w:rsid w:val="259F54D3"/>
    <w:rsid w:val="25A1C5BF"/>
    <w:rsid w:val="25A4982C"/>
    <w:rsid w:val="25A7A5E5"/>
    <w:rsid w:val="25A84318"/>
    <w:rsid w:val="25AC88F5"/>
    <w:rsid w:val="25AFC45E"/>
    <w:rsid w:val="25B2ED72"/>
    <w:rsid w:val="25B3C2F7"/>
    <w:rsid w:val="25B3FDB4"/>
    <w:rsid w:val="25B6E39B"/>
    <w:rsid w:val="25BDD457"/>
    <w:rsid w:val="25BE03D4"/>
    <w:rsid w:val="25BEC0E6"/>
    <w:rsid w:val="25BF0231"/>
    <w:rsid w:val="25BFAEEE"/>
    <w:rsid w:val="25C23BF8"/>
    <w:rsid w:val="25C2B4A7"/>
    <w:rsid w:val="25C43982"/>
    <w:rsid w:val="25C481D3"/>
    <w:rsid w:val="25C9AEC3"/>
    <w:rsid w:val="25CC6442"/>
    <w:rsid w:val="25CD6FC8"/>
    <w:rsid w:val="25CE28D8"/>
    <w:rsid w:val="25D259C4"/>
    <w:rsid w:val="25D76D21"/>
    <w:rsid w:val="25D9268C"/>
    <w:rsid w:val="25DB08A3"/>
    <w:rsid w:val="25DB6BBD"/>
    <w:rsid w:val="25E0B840"/>
    <w:rsid w:val="25E37061"/>
    <w:rsid w:val="25E59D66"/>
    <w:rsid w:val="25E5DB52"/>
    <w:rsid w:val="25EAD129"/>
    <w:rsid w:val="25EBD8EF"/>
    <w:rsid w:val="25EC00B4"/>
    <w:rsid w:val="25EC4DAC"/>
    <w:rsid w:val="25F172AD"/>
    <w:rsid w:val="25F18282"/>
    <w:rsid w:val="25F48E24"/>
    <w:rsid w:val="25F90E34"/>
    <w:rsid w:val="25F9DEE9"/>
    <w:rsid w:val="25FA05BC"/>
    <w:rsid w:val="25FAE4FC"/>
    <w:rsid w:val="25FC1D03"/>
    <w:rsid w:val="25FC4CFB"/>
    <w:rsid w:val="25FCA662"/>
    <w:rsid w:val="26032EF9"/>
    <w:rsid w:val="2604175D"/>
    <w:rsid w:val="260419CB"/>
    <w:rsid w:val="260446E5"/>
    <w:rsid w:val="26045C63"/>
    <w:rsid w:val="2604B5DB"/>
    <w:rsid w:val="2604C3F2"/>
    <w:rsid w:val="26071287"/>
    <w:rsid w:val="2607C510"/>
    <w:rsid w:val="260C373E"/>
    <w:rsid w:val="260CB04A"/>
    <w:rsid w:val="260D4144"/>
    <w:rsid w:val="260EF6A9"/>
    <w:rsid w:val="261102E6"/>
    <w:rsid w:val="26117909"/>
    <w:rsid w:val="26148E37"/>
    <w:rsid w:val="261540E8"/>
    <w:rsid w:val="26166736"/>
    <w:rsid w:val="26173248"/>
    <w:rsid w:val="2617413E"/>
    <w:rsid w:val="26181C23"/>
    <w:rsid w:val="2618A6F0"/>
    <w:rsid w:val="261ACC24"/>
    <w:rsid w:val="261B2ECB"/>
    <w:rsid w:val="261B5856"/>
    <w:rsid w:val="261BA059"/>
    <w:rsid w:val="261DB1E6"/>
    <w:rsid w:val="261DC15D"/>
    <w:rsid w:val="261E8E5D"/>
    <w:rsid w:val="261F68FA"/>
    <w:rsid w:val="26215FCF"/>
    <w:rsid w:val="2621E7FD"/>
    <w:rsid w:val="2625A545"/>
    <w:rsid w:val="2627C87F"/>
    <w:rsid w:val="2629FD58"/>
    <w:rsid w:val="262A1237"/>
    <w:rsid w:val="262DD478"/>
    <w:rsid w:val="262E1F86"/>
    <w:rsid w:val="26300729"/>
    <w:rsid w:val="2631C2C7"/>
    <w:rsid w:val="26328CC3"/>
    <w:rsid w:val="263348D8"/>
    <w:rsid w:val="263427FC"/>
    <w:rsid w:val="263467EE"/>
    <w:rsid w:val="26354090"/>
    <w:rsid w:val="263A4D60"/>
    <w:rsid w:val="263A9AB4"/>
    <w:rsid w:val="263AB6AA"/>
    <w:rsid w:val="263B2A6A"/>
    <w:rsid w:val="263BC9AD"/>
    <w:rsid w:val="263C2BB2"/>
    <w:rsid w:val="263CE012"/>
    <w:rsid w:val="263CEA00"/>
    <w:rsid w:val="263D9F10"/>
    <w:rsid w:val="26401D04"/>
    <w:rsid w:val="26437229"/>
    <w:rsid w:val="26437AB4"/>
    <w:rsid w:val="26479633"/>
    <w:rsid w:val="2648E77E"/>
    <w:rsid w:val="264D0CC6"/>
    <w:rsid w:val="264EA574"/>
    <w:rsid w:val="2653869D"/>
    <w:rsid w:val="265420D5"/>
    <w:rsid w:val="2654BE88"/>
    <w:rsid w:val="2655A17F"/>
    <w:rsid w:val="2659405E"/>
    <w:rsid w:val="2659BF05"/>
    <w:rsid w:val="265CF777"/>
    <w:rsid w:val="265D3E4F"/>
    <w:rsid w:val="265D8A33"/>
    <w:rsid w:val="265DABBD"/>
    <w:rsid w:val="265E76EC"/>
    <w:rsid w:val="265FFE81"/>
    <w:rsid w:val="2662CC5F"/>
    <w:rsid w:val="266306A7"/>
    <w:rsid w:val="2663B328"/>
    <w:rsid w:val="266C6BCA"/>
    <w:rsid w:val="26709F5D"/>
    <w:rsid w:val="267150B2"/>
    <w:rsid w:val="2672044A"/>
    <w:rsid w:val="267787C5"/>
    <w:rsid w:val="26784295"/>
    <w:rsid w:val="26791003"/>
    <w:rsid w:val="2679C275"/>
    <w:rsid w:val="267A38C8"/>
    <w:rsid w:val="267BB3FC"/>
    <w:rsid w:val="267C7219"/>
    <w:rsid w:val="267D3246"/>
    <w:rsid w:val="267E3ECB"/>
    <w:rsid w:val="267EFF85"/>
    <w:rsid w:val="267F3AC4"/>
    <w:rsid w:val="267F787C"/>
    <w:rsid w:val="267FC9F9"/>
    <w:rsid w:val="267FE36D"/>
    <w:rsid w:val="2681F4A8"/>
    <w:rsid w:val="2684E3A8"/>
    <w:rsid w:val="2684FB82"/>
    <w:rsid w:val="26862310"/>
    <w:rsid w:val="26864F91"/>
    <w:rsid w:val="2687C9DF"/>
    <w:rsid w:val="268880C4"/>
    <w:rsid w:val="268A183E"/>
    <w:rsid w:val="268A322A"/>
    <w:rsid w:val="268A6BCA"/>
    <w:rsid w:val="268C43DF"/>
    <w:rsid w:val="26902740"/>
    <w:rsid w:val="2690B87C"/>
    <w:rsid w:val="26916AFF"/>
    <w:rsid w:val="2691824B"/>
    <w:rsid w:val="2693F660"/>
    <w:rsid w:val="26943607"/>
    <w:rsid w:val="26946EAA"/>
    <w:rsid w:val="26947B27"/>
    <w:rsid w:val="2695E2B5"/>
    <w:rsid w:val="269654E1"/>
    <w:rsid w:val="26976292"/>
    <w:rsid w:val="2698D452"/>
    <w:rsid w:val="269AD426"/>
    <w:rsid w:val="269BFF8E"/>
    <w:rsid w:val="269C7410"/>
    <w:rsid w:val="269D3EA3"/>
    <w:rsid w:val="269D6CF4"/>
    <w:rsid w:val="269DEC7E"/>
    <w:rsid w:val="269DF151"/>
    <w:rsid w:val="26A0E4AF"/>
    <w:rsid w:val="26A18259"/>
    <w:rsid w:val="26A2D41D"/>
    <w:rsid w:val="26A4C8F1"/>
    <w:rsid w:val="26A4E3F8"/>
    <w:rsid w:val="26A50CDF"/>
    <w:rsid w:val="26A7AF4A"/>
    <w:rsid w:val="26A8992C"/>
    <w:rsid w:val="26A92E55"/>
    <w:rsid w:val="26ABD322"/>
    <w:rsid w:val="26B14B17"/>
    <w:rsid w:val="26B6DD5A"/>
    <w:rsid w:val="26B8AE55"/>
    <w:rsid w:val="26BD8248"/>
    <w:rsid w:val="26C0CEE3"/>
    <w:rsid w:val="26C25A58"/>
    <w:rsid w:val="26C4738E"/>
    <w:rsid w:val="26C526D1"/>
    <w:rsid w:val="26C632B6"/>
    <w:rsid w:val="26C71943"/>
    <w:rsid w:val="26C759D4"/>
    <w:rsid w:val="26CA3D2B"/>
    <w:rsid w:val="26CC6C26"/>
    <w:rsid w:val="26D11497"/>
    <w:rsid w:val="26D11AA4"/>
    <w:rsid w:val="26D363B2"/>
    <w:rsid w:val="26D614E2"/>
    <w:rsid w:val="26D8E966"/>
    <w:rsid w:val="26DB1271"/>
    <w:rsid w:val="26E2B574"/>
    <w:rsid w:val="26E522A4"/>
    <w:rsid w:val="26E6B70B"/>
    <w:rsid w:val="26EA5ECF"/>
    <w:rsid w:val="26EB3DEC"/>
    <w:rsid w:val="26EC8665"/>
    <w:rsid w:val="26ECA7A3"/>
    <w:rsid w:val="26EE1D0B"/>
    <w:rsid w:val="26EE52EA"/>
    <w:rsid w:val="26EE6BDB"/>
    <w:rsid w:val="26EFA4B3"/>
    <w:rsid w:val="26F03BA5"/>
    <w:rsid w:val="26F18669"/>
    <w:rsid w:val="26F1DAA8"/>
    <w:rsid w:val="26F76E7D"/>
    <w:rsid w:val="26F97AF1"/>
    <w:rsid w:val="26FC43B2"/>
    <w:rsid w:val="26FC7939"/>
    <w:rsid w:val="26FD7A72"/>
    <w:rsid w:val="26FDE204"/>
    <w:rsid w:val="2700177E"/>
    <w:rsid w:val="27008F23"/>
    <w:rsid w:val="2705234A"/>
    <w:rsid w:val="270570BB"/>
    <w:rsid w:val="2705DAE8"/>
    <w:rsid w:val="2705E404"/>
    <w:rsid w:val="2706D3B0"/>
    <w:rsid w:val="270AAC3F"/>
    <w:rsid w:val="270ECF96"/>
    <w:rsid w:val="2710C59C"/>
    <w:rsid w:val="271374BE"/>
    <w:rsid w:val="2713C208"/>
    <w:rsid w:val="2713F88D"/>
    <w:rsid w:val="27143E2F"/>
    <w:rsid w:val="2715E736"/>
    <w:rsid w:val="271A4EE7"/>
    <w:rsid w:val="271B1240"/>
    <w:rsid w:val="271B7388"/>
    <w:rsid w:val="271C4F1C"/>
    <w:rsid w:val="271CD5D1"/>
    <w:rsid w:val="272189C6"/>
    <w:rsid w:val="2721E5C7"/>
    <w:rsid w:val="27272868"/>
    <w:rsid w:val="272785E7"/>
    <w:rsid w:val="2729F344"/>
    <w:rsid w:val="272A729F"/>
    <w:rsid w:val="272AADFF"/>
    <w:rsid w:val="272E7DCF"/>
    <w:rsid w:val="27328365"/>
    <w:rsid w:val="27329383"/>
    <w:rsid w:val="2733C472"/>
    <w:rsid w:val="2735AF33"/>
    <w:rsid w:val="27379DBE"/>
    <w:rsid w:val="2737B234"/>
    <w:rsid w:val="27386BB4"/>
    <w:rsid w:val="27389BF8"/>
    <w:rsid w:val="2738A069"/>
    <w:rsid w:val="273B7907"/>
    <w:rsid w:val="273B7D8D"/>
    <w:rsid w:val="273F0429"/>
    <w:rsid w:val="273F101B"/>
    <w:rsid w:val="273F40F9"/>
    <w:rsid w:val="273F54F4"/>
    <w:rsid w:val="27407279"/>
    <w:rsid w:val="2745F5B3"/>
    <w:rsid w:val="274B9EEA"/>
    <w:rsid w:val="274C5F89"/>
    <w:rsid w:val="274F8A74"/>
    <w:rsid w:val="274FA5FC"/>
    <w:rsid w:val="275105F7"/>
    <w:rsid w:val="2753FF15"/>
    <w:rsid w:val="27587544"/>
    <w:rsid w:val="275957E7"/>
    <w:rsid w:val="275F54D5"/>
    <w:rsid w:val="275FB442"/>
    <w:rsid w:val="2760145F"/>
    <w:rsid w:val="27608DC1"/>
    <w:rsid w:val="2762D80B"/>
    <w:rsid w:val="27634299"/>
    <w:rsid w:val="27646880"/>
    <w:rsid w:val="27653BEE"/>
    <w:rsid w:val="27655311"/>
    <w:rsid w:val="27660DC2"/>
    <w:rsid w:val="27681C59"/>
    <w:rsid w:val="276843D5"/>
    <w:rsid w:val="276CB209"/>
    <w:rsid w:val="276F501F"/>
    <w:rsid w:val="27708846"/>
    <w:rsid w:val="2770C5A0"/>
    <w:rsid w:val="277279D2"/>
    <w:rsid w:val="2772A02F"/>
    <w:rsid w:val="2773E023"/>
    <w:rsid w:val="27763911"/>
    <w:rsid w:val="27787F59"/>
    <w:rsid w:val="277C8659"/>
    <w:rsid w:val="277DE192"/>
    <w:rsid w:val="27814789"/>
    <w:rsid w:val="27828C5E"/>
    <w:rsid w:val="2786A0FB"/>
    <w:rsid w:val="27871477"/>
    <w:rsid w:val="27871EE0"/>
    <w:rsid w:val="278759CC"/>
    <w:rsid w:val="278763E0"/>
    <w:rsid w:val="278993F4"/>
    <w:rsid w:val="2789ABA4"/>
    <w:rsid w:val="278BEB14"/>
    <w:rsid w:val="278CB08C"/>
    <w:rsid w:val="278F55EB"/>
    <w:rsid w:val="278FAABE"/>
    <w:rsid w:val="2790D586"/>
    <w:rsid w:val="2792553D"/>
    <w:rsid w:val="2794DF0C"/>
    <w:rsid w:val="279C2751"/>
    <w:rsid w:val="279CFA8A"/>
    <w:rsid w:val="279D8FCE"/>
    <w:rsid w:val="27A1668F"/>
    <w:rsid w:val="27A26CB4"/>
    <w:rsid w:val="27A2DE52"/>
    <w:rsid w:val="27A6F77C"/>
    <w:rsid w:val="27A7B67D"/>
    <w:rsid w:val="27A8AAF9"/>
    <w:rsid w:val="27ABFFE9"/>
    <w:rsid w:val="27AD986D"/>
    <w:rsid w:val="27AE9205"/>
    <w:rsid w:val="27AFD91A"/>
    <w:rsid w:val="27B0B85A"/>
    <w:rsid w:val="27B0F39D"/>
    <w:rsid w:val="27B26C84"/>
    <w:rsid w:val="27B40816"/>
    <w:rsid w:val="27B5DB1F"/>
    <w:rsid w:val="27B7945B"/>
    <w:rsid w:val="27BAFD35"/>
    <w:rsid w:val="27BEC779"/>
    <w:rsid w:val="27BFD71A"/>
    <w:rsid w:val="27C0A76D"/>
    <w:rsid w:val="27C1CBB0"/>
    <w:rsid w:val="27C1F593"/>
    <w:rsid w:val="27C20AD6"/>
    <w:rsid w:val="27C22390"/>
    <w:rsid w:val="27C3C436"/>
    <w:rsid w:val="27C3FAC9"/>
    <w:rsid w:val="27C88447"/>
    <w:rsid w:val="27CC378E"/>
    <w:rsid w:val="27CE8492"/>
    <w:rsid w:val="27CEB813"/>
    <w:rsid w:val="27CEC0CD"/>
    <w:rsid w:val="27D1C29F"/>
    <w:rsid w:val="27D31565"/>
    <w:rsid w:val="27D4BACF"/>
    <w:rsid w:val="27D527E6"/>
    <w:rsid w:val="27D57CCF"/>
    <w:rsid w:val="27D64494"/>
    <w:rsid w:val="27D6C099"/>
    <w:rsid w:val="27D9159C"/>
    <w:rsid w:val="27DAF0AC"/>
    <w:rsid w:val="27DBE378"/>
    <w:rsid w:val="27DD27E3"/>
    <w:rsid w:val="27DDEB8E"/>
    <w:rsid w:val="27DF0704"/>
    <w:rsid w:val="27DF792F"/>
    <w:rsid w:val="27E012A6"/>
    <w:rsid w:val="27E069C6"/>
    <w:rsid w:val="27E0A8B5"/>
    <w:rsid w:val="27E1114E"/>
    <w:rsid w:val="27E33687"/>
    <w:rsid w:val="27E5E479"/>
    <w:rsid w:val="27E60327"/>
    <w:rsid w:val="27E69B66"/>
    <w:rsid w:val="27E85A4C"/>
    <w:rsid w:val="27EF90D3"/>
    <w:rsid w:val="27EFE09E"/>
    <w:rsid w:val="27F055CF"/>
    <w:rsid w:val="27F1CECC"/>
    <w:rsid w:val="27F24B80"/>
    <w:rsid w:val="27F709A9"/>
    <w:rsid w:val="27F8BF4C"/>
    <w:rsid w:val="27F9A73B"/>
    <w:rsid w:val="27FB13DA"/>
    <w:rsid w:val="27FBBCD7"/>
    <w:rsid w:val="27FCAB4A"/>
    <w:rsid w:val="27FD45DB"/>
    <w:rsid w:val="280084ED"/>
    <w:rsid w:val="2804719F"/>
    <w:rsid w:val="28064DD2"/>
    <w:rsid w:val="2806B12B"/>
    <w:rsid w:val="2806B4EB"/>
    <w:rsid w:val="28076EFF"/>
    <w:rsid w:val="28080F03"/>
    <w:rsid w:val="28168AF0"/>
    <w:rsid w:val="281734EC"/>
    <w:rsid w:val="28181AFC"/>
    <w:rsid w:val="281A93EB"/>
    <w:rsid w:val="281F3C98"/>
    <w:rsid w:val="282016A8"/>
    <w:rsid w:val="28208C31"/>
    <w:rsid w:val="282105E3"/>
    <w:rsid w:val="28233C7D"/>
    <w:rsid w:val="28252D91"/>
    <w:rsid w:val="2825AF82"/>
    <w:rsid w:val="2828616F"/>
    <w:rsid w:val="28289E11"/>
    <w:rsid w:val="282A70CB"/>
    <w:rsid w:val="2831A4BB"/>
    <w:rsid w:val="28346133"/>
    <w:rsid w:val="28353DA8"/>
    <w:rsid w:val="28362D1E"/>
    <w:rsid w:val="2836CDEF"/>
    <w:rsid w:val="28371133"/>
    <w:rsid w:val="2838C550"/>
    <w:rsid w:val="283A506A"/>
    <w:rsid w:val="283BD531"/>
    <w:rsid w:val="283EEA70"/>
    <w:rsid w:val="283F2C25"/>
    <w:rsid w:val="28415C73"/>
    <w:rsid w:val="2841A4D4"/>
    <w:rsid w:val="2847B3B0"/>
    <w:rsid w:val="2847BB21"/>
    <w:rsid w:val="2848D8BD"/>
    <w:rsid w:val="28490779"/>
    <w:rsid w:val="284932D6"/>
    <w:rsid w:val="284A7D8B"/>
    <w:rsid w:val="28528E7B"/>
    <w:rsid w:val="28592425"/>
    <w:rsid w:val="285D6A20"/>
    <w:rsid w:val="2860F360"/>
    <w:rsid w:val="28621A89"/>
    <w:rsid w:val="2863E37C"/>
    <w:rsid w:val="2864EE02"/>
    <w:rsid w:val="28652D8E"/>
    <w:rsid w:val="2869866F"/>
    <w:rsid w:val="286C3F4A"/>
    <w:rsid w:val="286CEF03"/>
    <w:rsid w:val="286CFCCB"/>
    <w:rsid w:val="286F35DE"/>
    <w:rsid w:val="287087BB"/>
    <w:rsid w:val="28711CC3"/>
    <w:rsid w:val="287166F5"/>
    <w:rsid w:val="28732F90"/>
    <w:rsid w:val="287799F5"/>
    <w:rsid w:val="2877BDE9"/>
    <w:rsid w:val="28782DE5"/>
    <w:rsid w:val="2879A93C"/>
    <w:rsid w:val="287BEDC5"/>
    <w:rsid w:val="28808D47"/>
    <w:rsid w:val="288158A5"/>
    <w:rsid w:val="2882E8A2"/>
    <w:rsid w:val="2883DBF7"/>
    <w:rsid w:val="28845F51"/>
    <w:rsid w:val="28847EAB"/>
    <w:rsid w:val="28855847"/>
    <w:rsid w:val="28856144"/>
    <w:rsid w:val="2885BDC5"/>
    <w:rsid w:val="2886373F"/>
    <w:rsid w:val="288672C1"/>
    <w:rsid w:val="28878C31"/>
    <w:rsid w:val="288AC82D"/>
    <w:rsid w:val="288F88B5"/>
    <w:rsid w:val="288FBB1D"/>
    <w:rsid w:val="289122A1"/>
    <w:rsid w:val="2891A6AA"/>
    <w:rsid w:val="28949293"/>
    <w:rsid w:val="2894E0BF"/>
    <w:rsid w:val="2896C74B"/>
    <w:rsid w:val="2897D11A"/>
    <w:rsid w:val="2899892E"/>
    <w:rsid w:val="289B3C8F"/>
    <w:rsid w:val="289C10FD"/>
    <w:rsid w:val="289C5D36"/>
    <w:rsid w:val="289DF74E"/>
    <w:rsid w:val="289EA13C"/>
    <w:rsid w:val="28A1CEC2"/>
    <w:rsid w:val="28A20E67"/>
    <w:rsid w:val="28A46C5F"/>
    <w:rsid w:val="28A62DE4"/>
    <w:rsid w:val="28AACDFE"/>
    <w:rsid w:val="28AC1299"/>
    <w:rsid w:val="28AD5665"/>
    <w:rsid w:val="28AD95FA"/>
    <w:rsid w:val="28ADB22E"/>
    <w:rsid w:val="28AFE57E"/>
    <w:rsid w:val="28B20287"/>
    <w:rsid w:val="28B22EFF"/>
    <w:rsid w:val="28B44387"/>
    <w:rsid w:val="28B4C002"/>
    <w:rsid w:val="28B4C818"/>
    <w:rsid w:val="28B4CE2F"/>
    <w:rsid w:val="28B5A886"/>
    <w:rsid w:val="28B84957"/>
    <w:rsid w:val="28B8CC32"/>
    <w:rsid w:val="28BA8D77"/>
    <w:rsid w:val="28BD2C2E"/>
    <w:rsid w:val="28BD9BA1"/>
    <w:rsid w:val="28C08E74"/>
    <w:rsid w:val="28C0D318"/>
    <w:rsid w:val="28C2E6FC"/>
    <w:rsid w:val="28C432C6"/>
    <w:rsid w:val="28CC49F9"/>
    <w:rsid w:val="28CDD650"/>
    <w:rsid w:val="28D3972B"/>
    <w:rsid w:val="28D5EA9C"/>
    <w:rsid w:val="28D90D9F"/>
    <w:rsid w:val="28D92640"/>
    <w:rsid w:val="28DA109C"/>
    <w:rsid w:val="28DBBC94"/>
    <w:rsid w:val="28DEC722"/>
    <w:rsid w:val="28E03EDC"/>
    <w:rsid w:val="28E04EBE"/>
    <w:rsid w:val="28E0D5B9"/>
    <w:rsid w:val="28E17D2F"/>
    <w:rsid w:val="28E1EB52"/>
    <w:rsid w:val="28E29BB8"/>
    <w:rsid w:val="28E34183"/>
    <w:rsid w:val="28E46EE2"/>
    <w:rsid w:val="28E72AC2"/>
    <w:rsid w:val="28E90542"/>
    <w:rsid w:val="28EBC2E3"/>
    <w:rsid w:val="28ECFFA5"/>
    <w:rsid w:val="28EDFAE8"/>
    <w:rsid w:val="28EE9188"/>
    <w:rsid w:val="28F03337"/>
    <w:rsid w:val="28F23D49"/>
    <w:rsid w:val="28F28B19"/>
    <w:rsid w:val="28F573C6"/>
    <w:rsid w:val="28F79BF9"/>
    <w:rsid w:val="28F83F38"/>
    <w:rsid w:val="28FEB393"/>
    <w:rsid w:val="28FF0726"/>
    <w:rsid w:val="2900C440"/>
    <w:rsid w:val="29025597"/>
    <w:rsid w:val="2905B407"/>
    <w:rsid w:val="2905BC04"/>
    <w:rsid w:val="290642F3"/>
    <w:rsid w:val="2907D94A"/>
    <w:rsid w:val="29087391"/>
    <w:rsid w:val="2909F9D3"/>
    <w:rsid w:val="290E28C5"/>
    <w:rsid w:val="290F21F0"/>
    <w:rsid w:val="29107A92"/>
    <w:rsid w:val="291288A5"/>
    <w:rsid w:val="291347CA"/>
    <w:rsid w:val="291523B3"/>
    <w:rsid w:val="291567EA"/>
    <w:rsid w:val="291882A2"/>
    <w:rsid w:val="291A0D3B"/>
    <w:rsid w:val="291AFEC9"/>
    <w:rsid w:val="291C3ED7"/>
    <w:rsid w:val="292170D0"/>
    <w:rsid w:val="29234310"/>
    <w:rsid w:val="29268D88"/>
    <w:rsid w:val="29277013"/>
    <w:rsid w:val="2928C45F"/>
    <w:rsid w:val="292D3C44"/>
    <w:rsid w:val="29331345"/>
    <w:rsid w:val="29365C04"/>
    <w:rsid w:val="29397AAF"/>
    <w:rsid w:val="293B27A8"/>
    <w:rsid w:val="293DFB8F"/>
    <w:rsid w:val="293E9861"/>
    <w:rsid w:val="293FD42E"/>
    <w:rsid w:val="2940CE7B"/>
    <w:rsid w:val="29414A8C"/>
    <w:rsid w:val="2941EA4F"/>
    <w:rsid w:val="294252A2"/>
    <w:rsid w:val="29425CA0"/>
    <w:rsid w:val="2942B9FE"/>
    <w:rsid w:val="2943BB87"/>
    <w:rsid w:val="2943FE1A"/>
    <w:rsid w:val="294405DF"/>
    <w:rsid w:val="2944F20A"/>
    <w:rsid w:val="2945562A"/>
    <w:rsid w:val="29467020"/>
    <w:rsid w:val="2947BDF0"/>
    <w:rsid w:val="2947C190"/>
    <w:rsid w:val="2948A5B8"/>
    <w:rsid w:val="294A6939"/>
    <w:rsid w:val="294D7625"/>
    <w:rsid w:val="294E7488"/>
    <w:rsid w:val="294F34C2"/>
    <w:rsid w:val="295055E9"/>
    <w:rsid w:val="29521329"/>
    <w:rsid w:val="2954788F"/>
    <w:rsid w:val="2955BD42"/>
    <w:rsid w:val="29579C72"/>
    <w:rsid w:val="2958DB1B"/>
    <w:rsid w:val="29598B4A"/>
    <w:rsid w:val="2959CFFD"/>
    <w:rsid w:val="295B678B"/>
    <w:rsid w:val="295C594E"/>
    <w:rsid w:val="295EA230"/>
    <w:rsid w:val="2960965A"/>
    <w:rsid w:val="2960FA7F"/>
    <w:rsid w:val="2963680A"/>
    <w:rsid w:val="296543DE"/>
    <w:rsid w:val="29658626"/>
    <w:rsid w:val="29668417"/>
    <w:rsid w:val="296A2FD1"/>
    <w:rsid w:val="296A34BB"/>
    <w:rsid w:val="296A6676"/>
    <w:rsid w:val="296D6781"/>
    <w:rsid w:val="296EC80B"/>
    <w:rsid w:val="29754BD2"/>
    <w:rsid w:val="297702B7"/>
    <w:rsid w:val="29804159"/>
    <w:rsid w:val="2980D23A"/>
    <w:rsid w:val="298211AA"/>
    <w:rsid w:val="29825E7C"/>
    <w:rsid w:val="29830464"/>
    <w:rsid w:val="2989D811"/>
    <w:rsid w:val="298A012B"/>
    <w:rsid w:val="298AA734"/>
    <w:rsid w:val="298D7770"/>
    <w:rsid w:val="298E0006"/>
    <w:rsid w:val="2991FBB2"/>
    <w:rsid w:val="29927183"/>
    <w:rsid w:val="2992B52F"/>
    <w:rsid w:val="2994C765"/>
    <w:rsid w:val="2995AA0E"/>
    <w:rsid w:val="29974985"/>
    <w:rsid w:val="29984B29"/>
    <w:rsid w:val="2998898C"/>
    <w:rsid w:val="2999FF7F"/>
    <w:rsid w:val="299A9E53"/>
    <w:rsid w:val="299ADC1D"/>
    <w:rsid w:val="299B92E2"/>
    <w:rsid w:val="299EB413"/>
    <w:rsid w:val="299F5B05"/>
    <w:rsid w:val="29A0B6A2"/>
    <w:rsid w:val="29A1F2F1"/>
    <w:rsid w:val="29A272AA"/>
    <w:rsid w:val="29A4E4D7"/>
    <w:rsid w:val="29A50721"/>
    <w:rsid w:val="29A5E56A"/>
    <w:rsid w:val="29A6CEF9"/>
    <w:rsid w:val="29A8E7A3"/>
    <w:rsid w:val="29AB8A83"/>
    <w:rsid w:val="29AC15F8"/>
    <w:rsid w:val="29AC748B"/>
    <w:rsid w:val="29ACBBED"/>
    <w:rsid w:val="29AE4B94"/>
    <w:rsid w:val="29B4A1FC"/>
    <w:rsid w:val="29B4F18C"/>
    <w:rsid w:val="29B57883"/>
    <w:rsid w:val="29B5A48B"/>
    <w:rsid w:val="29BA71B7"/>
    <w:rsid w:val="29BA9CB9"/>
    <w:rsid w:val="29BAD6F6"/>
    <w:rsid w:val="29BE57E2"/>
    <w:rsid w:val="29C67531"/>
    <w:rsid w:val="29C6E5F0"/>
    <w:rsid w:val="29C7B59D"/>
    <w:rsid w:val="29C8033F"/>
    <w:rsid w:val="29C930CF"/>
    <w:rsid w:val="29C99157"/>
    <w:rsid w:val="29CA5D4A"/>
    <w:rsid w:val="29CB439A"/>
    <w:rsid w:val="29CB6F11"/>
    <w:rsid w:val="29CD7A11"/>
    <w:rsid w:val="29D136E8"/>
    <w:rsid w:val="29D465EC"/>
    <w:rsid w:val="29D5AC01"/>
    <w:rsid w:val="29D5D49C"/>
    <w:rsid w:val="29D5D97F"/>
    <w:rsid w:val="29D90CA5"/>
    <w:rsid w:val="29DAA0CE"/>
    <w:rsid w:val="29DD70C1"/>
    <w:rsid w:val="29DE018D"/>
    <w:rsid w:val="29E01D96"/>
    <w:rsid w:val="29E26EB1"/>
    <w:rsid w:val="29E72262"/>
    <w:rsid w:val="29E83AB9"/>
    <w:rsid w:val="29E918BB"/>
    <w:rsid w:val="29E95137"/>
    <w:rsid w:val="29EB5477"/>
    <w:rsid w:val="29EB9DEF"/>
    <w:rsid w:val="29EBF833"/>
    <w:rsid w:val="29F15C75"/>
    <w:rsid w:val="29F15F22"/>
    <w:rsid w:val="29F19ECF"/>
    <w:rsid w:val="29F245E1"/>
    <w:rsid w:val="29F25AC9"/>
    <w:rsid w:val="29F532CE"/>
    <w:rsid w:val="29F668ED"/>
    <w:rsid w:val="29F6AEDC"/>
    <w:rsid w:val="29F6D00F"/>
    <w:rsid w:val="29F876FE"/>
    <w:rsid w:val="29FB9ABB"/>
    <w:rsid w:val="29FD7611"/>
    <w:rsid w:val="29FF2500"/>
    <w:rsid w:val="29FF3B14"/>
    <w:rsid w:val="2A025CBB"/>
    <w:rsid w:val="2A062183"/>
    <w:rsid w:val="2A06F8B2"/>
    <w:rsid w:val="2A079093"/>
    <w:rsid w:val="2A0B0D06"/>
    <w:rsid w:val="2A0B6D42"/>
    <w:rsid w:val="2A0DF026"/>
    <w:rsid w:val="2A0E247D"/>
    <w:rsid w:val="2A0E836E"/>
    <w:rsid w:val="2A0FF512"/>
    <w:rsid w:val="2A113BC8"/>
    <w:rsid w:val="2A13226B"/>
    <w:rsid w:val="2A1497DD"/>
    <w:rsid w:val="2A14A8D2"/>
    <w:rsid w:val="2A15BD6C"/>
    <w:rsid w:val="2A1854A0"/>
    <w:rsid w:val="2A19B0B6"/>
    <w:rsid w:val="2A1AC3A4"/>
    <w:rsid w:val="2A1C0A29"/>
    <w:rsid w:val="2A1D1BD2"/>
    <w:rsid w:val="2A1D8707"/>
    <w:rsid w:val="2A22EB74"/>
    <w:rsid w:val="2A273BBE"/>
    <w:rsid w:val="2A27895F"/>
    <w:rsid w:val="2A281EDD"/>
    <w:rsid w:val="2A289F6C"/>
    <w:rsid w:val="2A28E475"/>
    <w:rsid w:val="2A2B0D90"/>
    <w:rsid w:val="2A2ED73F"/>
    <w:rsid w:val="2A316BB2"/>
    <w:rsid w:val="2A3236CD"/>
    <w:rsid w:val="2A32A839"/>
    <w:rsid w:val="2A339698"/>
    <w:rsid w:val="2A33B1AD"/>
    <w:rsid w:val="2A361E2C"/>
    <w:rsid w:val="2A3773F4"/>
    <w:rsid w:val="2A3CBF0C"/>
    <w:rsid w:val="2A3E8106"/>
    <w:rsid w:val="2A3F2072"/>
    <w:rsid w:val="2A3F4902"/>
    <w:rsid w:val="2A3F844A"/>
    <w:rsid w:val="2A4003F3"/>
    <w:rsid w:val="2A406461"/>
    <w:rsid w:val="2A4163B8"/>
    <w:rsid w:val="2A416F5A"/>
    <w:rsid w:val="2A4664E9"/>
    <w:rsid w:val="2A48195F"/>
    <w:rsid w:val="2A493C5C"/>
    <w:rsid w:val="2A4A0584"/>
    <w:rsid w:val="2A4C91FD"/>
    <w:rsid w:val="2A4D7B6F"/>
    <w:rsid w:val="2A4DD406"/>
    <w:rsid w:val="2A4EA440"/>
    <w:rsid w:val="2A53320F"/>
    <w:rsid w:val="2A534F72"/>
    <w:rsid w:val="2A5941E7"/>
    <w:rsid w:val="2A5ADAE9"/>
    <w:rsid w:val="2A5B5805"/>
    <w:rsid w:val="2A5E193C"/>
    <w:rsid w:val="2A5EEB23"/>
    <w:rsid w:val="2A5EF560"/>
    <w:rsid w:val="2A5F678F"/>
    <w:rsid w:val="2A60C194"/>
    <w:rsid w:val="2A6198C0"/>
    <w:rsid w:val="2A62DD92"/>
    <w:rsid w:val="2A639AF5"/>
    <w:rsid w:val="2A65C10B"/>
    <w:rsid w:val="2A664699"/>
    <w:rsid w:val="2A67A369"/>
    <w:rsid w:val="2A68E92B"/>
    <w:rsid w:val="2A698C62"/>
    <w:rsid w:val="2A6AAB11"/>
    <w:rsid w:val="2A6D5F13"/>
    <w:rsid w:val="2A6DF339"/>
    <w:rsid w:val="2A6F71C1"/>
    <w:rsid w:val="2A7093A5"/>
    <w:rsid w:val="2A746AEB"/>
    <w:rsid w:val="2A75AD57"/>
    <w:rsid w:val="2A77CFE1"/>
    <w:rsid w:val="2A7BBEAD"/>
    <w:rsid w:val="2A7E7974"/>
    <w:rsid w:val="2A8122F5"/>
    <w:rsid w:val="2A81B011"/>
    <w:rsid w:val="2A82891B"/>
    <w:rsid w:val="2A83AC95"/>
    <w:rsid w:val="2A850042"/>
    <w:rsid w:val="2A856654"/>
    <w:rsid w:val="2A8585FF"/>
    <w:rsid w:val="2A85D232"/>
    <w:rsid w:val="2A884D42"/>
    <w:rsid w:val="2A897587"/>
    <w:rsid w:val="2A89FE0D"/>
    <w:rsid w:val="2A8A41A6"/>
    <w:rsid w:val="2A8CA0EB"/>
    <w:rsid w:val="2A8D591C"/>
    <w:rsid w:val="2A8DA1A0"/>
    <w:rsid w:val="2A8E12A4"/>
    <w:rsid w:val="2A904D4B"/>
    <w:rsid w:val="2A9229F2"/>
    <w:rsid w:val="2A9444F3"/>
    <w:rsid w:val="2A946B71"/>
    <w:rsid w:val="2A94763F"/>
    <w:rsid w:val="2A953C29"/>
    <w:rsid w:val="2A95A5FF"/>
    <w:rsid w:val="2A9654AF"/>
    <w:rsid w:val="2A977456"/>
    <w:rsid w:val="2A981B45"/>
    <w:rsid w:val="2A99DF8F"/>
    <w:rsid w:val="2A9A2FD3"/>
    <w:rsid w:val="2A9C3AEF"/>
    <w:rsid w:val="2A9D61C5"/>
    <w:rsid w:val="2A9E4453"/>
    <w:rsid w:val="2AA20BA2"/>
    <w:rsid w:val="2AA4D81C"/>
    <w:rsid w:val="2AA52D4C"/>
    <w:rsid w:val="2AA67531"/>
    <w:rsid w:val="2AAA9E76"/>
    <w:rsid w:val="2AAAEC83"/>
    <w:rsid w:val="2AAB50F1"/>
    <w:rsid w:val="2AAD0F65"/>
    <w:rsid w:val="2AAEB560"/>
    <w:rsid w:val="2AB26E37"/>
    <w:rsid w:val="2AB4D376"/>
    <w:rsid w:val="2AB99C4F"/>
    <w:rsid w:val="2ABB909A"/>
    <w:rsid w:val="2ABBBA02"/>
    <w:rsid w:val="2ABC56E9"/>
    <w:rsid w:val="2ABCAF9D"/>
    <w:rsid w:val="2ABD9F8B"/>
    <w:rsid w:val="2ABE8C5C"/>
    <w:rsid w:val="2ABED2E6"/>
    <w:rsid w:val="2AC10C6B"/>
    <w:rsid w:val="2AC222AA"/>
    <w:rsid w:val="2AC2E707"/>
    <w:rsid w:val="2AC42FCF"/>
    <w:rsid w:val="2AC56DED"/>
    <w:rsid w:val="2AC5E9C5"/>
    <w:rsid w:val="2AC8D39B"/>
    <w:rsid w:val="2ACAF2CF"/>
    <w:rsid w:val="2ACB0539"/>
    <w:rsid w:val="2ACF4427"/>
    <w:rsid w:val="2AD0158A"/>
    <w:rsid w:val="2AD15DEC"/>
    <w:rsid w:val="2AD225A3"/>
    <w:rsid w:val="2AD75F50"/>
    <w:rsid w:val="2AD83D08"/>
    <w:rsid w:val="2ADBBEB3"/>
    <w:rsid w:val="2AE2D60F"/>
    <w:rsid w:val="2AE36A6A"/>
    <w:rsid w:val="2AE3EFAF"/>
    <w:rsid w:val="2AE720F1"/>
    <w:rsid w:val="2AEBF4F6"/>
    <w:rsid w:val="2AECA325"/>
    <w:rsid w:val="2AEF78D8"/>
    <w:rsid w:val="2AF1240E"/>
    <w:rsid w:val="2AF1C64B"/>
    <w:rsid w:val="2AF3EB83"/>
    <w:rsid w:val="2AF72B08"/>
    <w:rsid w:val="2AF93BF1"/>
    <w:rsid w:val="2AFB9867"/>
    <w:rsid w:val="2AFC1DD3"/>
    <w:rsid w:val="2AFCE56F"/>
    <w:rsid w:val="2B0026B1"/>
    <w:rsid w:val="2B014DF2"/>
    <w:rsid w:val="2B030179"/>
    <w:rsid w:val="2B036B2C"/>
    <w:rsid w:val="2B04266A"/>
    <w:rsid w:val="2B049A8C"/>
    <w:rsid w:val="2B05B818"/>
    <w:rsid w:val="2B05EC97"/>
    <w:rsid w:val="2B07D51D"/>
    <w:rsid w:val="2B07F911"/>
    <w:rsid w:val="2B07FC00"/>
    <w:rsid w:val="2B094BD6"/>
    <w:rsid w:val="2B0D7A6B"/>
    <w:rsid w:val="2B0E3146"/>
    <w:rsid w:val="2B109C0C"/>
    <w:rsid w:val="2B13248B"/>
    <w:rsid w:val="2B195BE0"/>
    <w:rsid w:val="2B1A6B70"/>
    <w:rsid w:val="2B1B4F01"/>
    <w:rsid w:val="2B1CE19B"/>
    <w:rsid w:val="2B1D5159"/>
    <w:rsid w:val="2B1D7E43"/>
    <w:rsid w:val="2B1F1580"/>
    <w:rsid w:val="2B1F18E7"/>
    <w:rsid w:val="2B22534A"/>
    <w:rsid w:val="2B244A0C"/>
    <w:rsid w:val="2B247DAC"/>
    <w:rsid w:val="2B26D1DC"/>
    <w:rsid w:val="2B2AC1CA"/>
    <w:rsid w:val="2B2BE6F2"/>
    <w:rsid w:val="2B2CCC70"/>
    <w:rsid w:val="2B2D6C7C"/>
    <w:rsid w:val="2B2E7ACD"/>
    <w:rsid w:val="2B2F729E"/>
    <w:rsid w:val="2B30DCC5"/>
    <w:rsid w:val="2B32D290"/>
    <w:rsid w:val="2B3340E5"/>
    <w:rsid w:val="2B339D84"/>
    <w:rsid w:val="2B36DFAE"/>
    <w:rsid w:val="2B373194"/>
    <w:rsid w:val="2B38CA2C"/>
    <w:rsid w:val="2B3ADA16"/>
    <w:rsid w:val="2B3B67F3"/>
    <w:rsid w:val="2B3BC226"/>
    <w:rsid w:val="2B3FA938"/>
    <w:rsid w:val="2B41B4F4"/>
    <w:rsid w:val="2B422BC4"/>
    <w:rsid w:val="2B428E40"/>
    <w:rsid w:val="2B46651D"/>
    <w:rsid w:val="2B468887"/>
    <w:rsid w:val="2B47B768"/>
    <w:rsid w:val="2B4D0852"/>
    <w:rsid w:val="2B4F78D0"/>
    <w:rsid w:val="2B507D9A"/>
    <w:rsid w:val="2B50E5A4"/>
    <w:rsid w:val="2B515C24"/>
    <w:rsid w:val="2B527824"/>
    <w:rsid w:val="2B564349"/>
    <w:rsid w:val="2B576B93"/>
    <w:rsid w:val="2B589F68"/>
    <w:rsid w:val="2B59A070"/>
    <w:rsid w:val="2B5AA312"/>
    <w:rsid w:val="2B5C0967"/>
    <w:rsid w:val="2B5D45E8"/>
    <w:rsid w:val="2B5ED96B"/>
    <w:rsid w:val="2B600E7C"/>
    <w:rsid w:val="2B605FE8"/>
    <w:rsid w:val="2B61C5A8"/>
    <w:rsid w:val="2B61E254"/>
    <w:rsid w:val="2B62541F"/>
    <w:rsid w:val="2B64F32F"/>
    <w:rsid w:val="2B6542CE"/>
    <w:rsid w:val="2B659C32"/>
    <w:rsid w:val="2B6A9E15"/>
    <w:rsid w:val="2B6B56EB"/>
    <w:rsid w:val="2B6C08B5"/>
    <w:rsid w:val="2B6E00D5"/>
    <w:rsid w:val="2B6F17FF"/>
    <w:rsid w:val="2B71C3C7"/>
    <w:rsid w:val="2B72A6F5"/>
    <w:rsid w:val="2B7394F3"/>
    <w:rsid w:val="2B73C4CC"/>
    <w:rsid w:val="2B73E4DA"/>
    <w:rsid w:val="2B74F737"/>
    <w:rsid w:val="2B75A4F6"/>
    <w:rsid w:val="2B77A90C"/>
    <w:rsid w:val="2B77FF9F"/>
    <w:rsid w:val="2B799FA4"/>
    <w:rsid w:val="2B79D49C"/>
    <w:rsid w:val="2B7BD18D"/>
    <w:rsid w:val="2B7E95BB"/>
    <w:rsid w:val="2B81D427"/>
    <w:rsid w:val="2B82DDA7"/>
    <w:rsid w:val="2B832ABE"/>
    <w:rsid w:val="2B83FF84"/>
    <w:rsid w:val="2B8481E1"/>
    <w:rsid w:val="2B849DFF"/>
    <w:rsid w:val="2B861381"/>
    <w:rsid w:val="2B87607E"/>
    <w:rsid w:val="2B87BCB0"/>
    <w:rsid w:val="2B87D94F"/>
    <w:rsid w:val="2B88237B"/>
    <w:rsid w:val="2B89375F"/>
    <w:rsid w:val="2B8A253C"/>
    <w:rsid w:val="2B8A4882"/>
    <w:rsid w:val="2B8A8DB6"/>
    <w:rsid w:val="2B8B2856"/>
    <w:rsid w:val="2B8C30BA"/>
    <w:rsid w:val="2B8DD97C"/>
    <w:rsid w:val="2B8E4B79"/>
    <w:rsid w:val="2B91E80F"/>
    <w:rsid w:val="2B9242F7"/>
    <w:rsid w:val="2B96DA93"/>
    <w:rsid w:val="2B981DE4"/>
    <w:rsid w:val="2B98660D"/>
    <w:rsid w:val="2B994BCA"/>
    <w:rsid w:val="2B9AFDB1"/>
    <w:rsid w:val="2B9B5715"/>
    <w:rsid w:val="2B9C162D"/>
    <w:rsid w:val="2B9DB11F"/>
    <w:rsid w:val="2B9DE6FD"/>
    <w:rsid w:val="2B9EBDDB"/>
    <w:rsid w:val="2BA111DE"/>
    <w:rsid w:val="2BA36CF7"/>
    <w:rsid w:val="2BA3CAC6"/>
    <w:rsid w:val="2BA49821"/>
    <w:rsid w:val="2BA59D59"/>
    <w:rsid w:val="2BA5FABF"/>
    <w:rsid w:val="2BA7704D"/>
    <w:rsid w:val="2BA795C5"/>
    <w:rsid w:val="2BA7B148"/>
    <w:rsid w:val="2BA825CC"/>
    <w:rsid w:val="2BA8F3AF"/>
    <w:rsid w:val="2BA9DFA4"/>
    <w:rsid w:val="2BAB8345"/>
    <w:rsid w:val="2BACD9B9"/>
    <w:rsid w:val="2BB207F4"/>
    <w:rsid w:val="2BB2C785"/>
    <w:rsid w:val="2BB3681E"/>
    <w:rsid w:val="2BB4D2B9"/>
    <w:rsid w:val="2BB67640"/>
    <w:rsid w:val="2BB67D6E"/>
    <w:rsid w:val="2BB6FF31"/>
    <w:rsid w:val="2BBA738D"/>
    <w:rsid w:val="2BBAFF9F"/>
    <w:rsid w:val="2BBB5C71"/>
    <w:rsid w:val="2BBF975E"/>
    <w:rsid w:val="2BC3299A"/>
    <w:rsid w:val="2BC33A69"/>
    <w:rsid w:val="2BC62013"/>
    <w:rsid w:val="2BC72261"/>
    <w:rsid w:val="2BC9BC6D"/>
    <w:rsid w:val="2BCB2364"/>
    <w:rsid w:val="2BCDBCCB"/>
    <w:rsid w:val="2BCF50E0"/>
    <w:rsid w:val="2BD24641"/>
    <w:rsid w:val="2BD3E92D"/>
    <w:rsid w:val="2BD7E8E7"/>
    <w:rsid w:val="2BD82034"/>
    <w:rsid w:val="2BD90573"/>
    <w:rsid w:val="2BDB5556"/>
    <w:rsid w:val="2BDB970B"/>
    <w:rsid w:val="2BDD3A42"/>
    <w:rsid w:val="2BDDC4B6"/>
    <w:rsid w:val="2BDE1370"/>
    <w:rsid w:val="2BE3C7CC"/>
    <w:rsid w:val="2BE47DA1"/>
    <w:rsid w:val="2BE560F7"/>
    <w:rsid w:val="2BE60B34"/>
    <w:rsid w:val="2BE9C9B3"/>
    <w:rsid w:val="2BEA33BA"/>
    <w:rsid w:val="2BEBD87C"/>
    <w:rsid w:val="2BF26A1E"/>
    <w:rsid w:val="2BF35F08"/>
    <w:rsid w:val="2BF5F97E"/>
    <w:rsid w:val="2BF773E6"/>
    <w:rsid w:val="2BF970BA"/>
    <w:rsid w:val="2BFAFB35"/>
    <w:rsid w:val="2BFC0FE9"/>
    <w:rsid w:val="2C01AE95"/>
    <w:rsid w:val="2C0320BE"/>
    <w:rsid w:val="2C06EAC1"/>
    <w:rsid w:val="2C071C27"/>
    <w:rsid w:val="2C091A8C"/>
    <w:rsid w:val="2C0C913B"/>
    <w:rsid w:val="2C0CA008"/>
    <w:rsid w:val="2C1167C2"/>
    <w:rsid w:val="2C130ADE"/>
    <w:rsid w:val="2C147CDF"/>
    <w:rsid w:val="2C14E2A8"/>
    <w:rsid w:val="2C1710A4"/>
    <w:rsid w:val="2C172FC8"/>
    <w:rsid w:val="2C1B0250"/>
    <w:rsid w:val="2C1D3F0F"/>
    <w:rsid w:val="2C21A672"/>
    <w:rsid w:val="2C247D94"/>
    <w:rsid w:val="2C26EEC7"/>
    <w:rsid w:val="2C2B4C9F"/>
    <w:rsid w:val="2C2CEB17"/>
    <w:rsid w:val="2C303537"/>
    <w:rsid w:val="2C3058C5"/>
    <w:rsid w:val="2C30B464"/>
    <w:rsid w:val="2C30E40F"/>
    <w:rsid w:val="2C3190C9"/>
    <w:rsid w:val="2C31FF53"/>
    <w:rsid w:val="2C39D004"/>
    <w:rsid w:val="2C39E195"/>
    <w:rsid w:val="2C3AA292"/>
    <w:rsid w:val="2C3BB718"/>
    <w:rsid w:val="2C3CFE37"/>
    <w:rsid w:val="2C438EDB"/>
    <w:rsid w:val="2C45B438"/>
    <w:rsid w:val="2C4666F2"/>
    <w:rsid w:val="2C46871D"/>
    <w:rsid w:val="2C4902AA"/>
    <w:rsid w:val="2C497B33"/>
    <w:rsid w:val="2C4A31F7"/>
    <w:rsid w:val="2C4BC5C6"/>
    <w:rsid w:val="2C4C1EA8"/>
    <w:rsid w:val="2C4C7ADC"/>
    <w:rsid w:val="2C4D5835"/>
    <w:rsid w:val="2C4E2164"/>
    <w:rsid w:val="2C4E6CF5"/>
    <w:rsid w:val="2C4FCC16"/>
    <w:rsid w:val="2C523864"/>
    <w:rsid w:val="2C52BC43"/>
    <w:rsid w:val="2C5412EB"/>
    <w:rsid w:val="2C54A179"/>
    <w:rsid w:val="2C55AAC6"/>
    <w:rsid w:val="2C583E98"/>
    <w:rsid w:val="2C5C3561"/>
    <w:rsid w:val="2C5E5E1D"/>
    <w:rsid w:val="2C62DEAD"/>
    <w:rsid w:val="2C63264F"/>
    <w:rsid w:val="2C63A27B"/>
    <w:rsid w:val="2C63D34D"/>
    <w:rsid w:val="2C644F80"/>
    <w:rsid w:val="2C6562F1"/>
    <w:rsid w:val="2C671133"/>
    <w:rsid w:val="2C6793BE"/>
    <w:rsid w:val="2C6B3CED"/>
    <w:rsid w:val="2C6BEEBE"/>
    <w:rsid w:val="2C705142"/>
    <w:rsid w:val="2C708866"/>
    <w:rsid w:val="2C71B4D2"/>
    <w:rsid w:val="2C730623"/>
    <w:rsid w:val="2C7453C0"/>
    <w:rsid w:val="2C7639BA"/>
    <w:rsid w:val="2C76C71D"/>
    <w:rsid w:val="2C7B60E6"/>
    <w:rsid w:val="2C7B7BC0"/>
    <w:rsid w:val="2C7EE2BA"/>
    <w:rsid w:val="2C7F9765"/>
    <w:rsid w:val="2C7FB6B8"/>
    <w:rsid w:val="2C7FE5A8"/>
    <w:rsid w:val="2C80495A"/>
    <w:rsid w:val="2C80FD2E"/>
    <w:rsid w:val="2C8184F6"/>
    <w:rsid w:val="2C84EDCF"/>
    <w:rsid w:val="2C858338"/>
    <w:rsid w:val="2C882631"/>
    <w:rsid w:val="2C89E4E7"/>
    <w:rsid w:val="2C8AACB2"/>
    <w:rsid w:val="2C8AC4C3"/>
    <w:rsid w:val="2C8B250B"/>
    <w:rsid w:val="2C8CAF88"/>
    <w:rsid w:val="2C8FBBE4"/>
    <w:rsid w:val="2C8FD31E"/>
    <w:rsid w:val="2C91A59B"/>
    <w:rsid w:val="2C926D44"/>
    <w:rsid w:val="2C93C4FC"/>
    <w:rsid w:val="2C98C37E"/>
    <w:rsid w:val="2C9A6527"/>
    <w:rsid w:val="2C9CAE8B"/>
    <w:rsid w:val="2CA060E6"/>
    <w:rsid w:val="2CA0E1F0"/>
    <w:rsid w:val="2CA111E8"/>
    <w:rsid w:val="2CA17929"/>
    <w:rsid w:val="2CA4D847"/>
    <w:rsid w:val="2CA702D7"/>
    <w:rsid w:val="2CA8127D"/>
    <w:rsid w:val="2CAB37FE"/>
    <w:rsid w:val="2CAB3D0E"/>
    <w:rsid w:val="2CACA763"/>
    <w:rsid w:val="2CAF1710"/>
    <w:rsid w:val="2CB09AD8"/>
    <w:rsid w:val="2CB39061"/>
    <w:rsid w:val="2CB42799"/>
    <w:rsid w:val="2CB4562E"/>
    <w:rsid w:val="2CB6F12B"/>
    <w:rsid w:val="2CB83110"/>
    <w:rsid w:val="2CB9DD72"/>
    <w:rsid w:val="2CBA4FE9"/>
    <w:rsid w:val="2CBCB543"/>
    <w:rsid w:val="2CBEB69E"/>
    <w:rsid w:val="2CBF7D20"/>
    <w:rsid w:val="2CC0A6F9"/>
    <w:rsid w:val="2CC4B990"/>
    <w:rsid w:val="2CC5D02C"/>
    <w:rsid w:val="2CC86BFA"/>
    <w:rsid w:val="2CC99E49"/>
    <w:rsid w:val="2CC9C8CF"/>
    <w:rsid w:val="2CCBE396"/>
    <w:rsid w:val="2CCC1DAA"/>
    <w:rsid w:val="2CCD8EBE"/>
    <w:rsid w:val="2CCE2E74"/>
    <w:rsid w:val="2CCE420F"/>
    <w:rsid w:val="2CD46DC3"/>
    <w:rsid w:val="2CD8DC17"/>
    <w:rsid w:val="2CDB3F81"/>
    <w:rsid w:val="2CDD1F11"/>
    <w:rsid w:val="2CE29047"/>
    <w:rsid w:val="2CE2F069"/>
    <w:rsid w:val="2CE5BF4F"/>
    <w:rsid w:val="2CE66D75"/>
    <w:rsid w:val="2CE74571"/>
    <w:rsid w:val="2CE766D7"/>
    <w:rsid w:val="2CE94C95"/>
    <w:rsid w:val="2CEA3C6B"/>
    <w:rsid w:val="2CEB0CB0"/>
    <w:rsid w:val="2CEBA54E"/>
    <w:rsid w:val="2CEC6B54"/>
    <w:rsid w:val="2CEC7E52"/>
    <w:rsid w:val="2CED0466"/>
    <w:rsid w:val="2CED7DE3"/>
    <w:rsid w:val="2CEE087D"/>
    <w:rsid w:val="2CEEF5AA"/>
    <w:rsid w:val="2CF1271C"/>
    <w:rsid w:val="2CF2ED5E"/>
    <w:rsid w:val="2CF41DCD"/>
    <w:rsid w:val="2CF4DC02"/>
    <w:rsid w:val="2CF69553"/>
    <w:rsid w:val="2CF78055"/>
    <w:rsid w:val="2CF9ED49"/>
    <w:rsid w:val="2CF9F407"/>
    <w:rsid w:val="2CFB91F1"/>
    <w:rsid w:val="2CFBC1BF"/>
    <w:rsid w:val="2CFE6422"/>
    <w:rsid w:val="2CFF55FC"/>
    <w:rsid w:val="2D025A65"/>
    <w:rsid w:val="2D043C55"/>
    <w:rsid w:val="2D04DCDA"/>
    <w:rsid w:val="2D055EC8"/>
    <w:rsid w:val="2D057D8C"/>
    <w:rsid w:val="2D09C44C"/>
    <w:rsid w:val="2D0A75FF"/>
    <w:rsid w:val="2D0B5EB8"/>
    <w:rsid w:val="2D0F812A"/>
    <w:rsid w:val="2D100A1A"/>
    <w:rsid w:val="2D1043AD"/>
    <w:rsid w:val="2D10E175"/>
    <w:rsid w:val="2D1111C3"/>
    <w:rsid w:val="2D129759"/>
    <w:rsid w:val="2D149F8B"/>
    <w:rsid w:val="2D1513FB"/>
    <w:rsid w:val="2D190EE2"/>
    <w:rsid w:val="2D1AE25C"/>
    <w:rsid w:val="2D206B28"/>
    <w:rsid w:val="2D20AFAC"/>
    <w:rsid w:val="2D22E585"/>
    <w:rsid w:val="2D24064F"/>
    <w:rsid w:val="2D24C92D"/>
    <w:rsid w:val="2D2582C5"/>
    <w:rsid w:val="2D2745BC"/>
    <w:rsid w:val="2D29A5AD"/>
    <w:rsid w:val="2D2CFEE6"/>
    <w:rsid w:val="2D2D958F"/>
    <w:rsid w:val="2D2F0FE0"/>
    <w:rsid w:val="2D2F426E"/>
    <w:rsid w:val="2D35EE4A"/>
    <w:rsid w:val="2D362CCF"/>
    <w:rsid w:val="2D3BDA24"/>
    <w:rsid w:val="2D3C040D"/>
    <w:rsid w:val="2D3DB579"/>
    <w:rsid w:val="2D3EB96C"/>
    <w:rsid w:val="2D40F2F5"/>
    <w:rsid w:val="2D416233"/>
    <w:rsid w:val="2D41A5C7"/>
    <w:rsid w:val="2D42D70D"/>
    <w:rsid w:val="2D4462AB"/>
    <w:rsid w:val="2D44EE78"/>
    <w:rsid w:val="2D473D8D"/>
    <w:rsid w:val="2D4845B7"/>
    <w:rsid w:val="2D4D7B8A"/>
    <w:rsid w:val="2D4E49C4"/>
    <w:rsid w:val="2D504DE5"/>
    <w:rsid w:val="2D52D81F"/>
    <w:rsid w:val="2D549181"/>
    <w:rsid w:val="2D583275"/>
    <w:rsid w:val="2D59B1CA"/>
    <w:rsid w:val="2D5D7327"/>
    <w:rsid w:val="2D5F872A"/>
    <w:rsid w:val="2D5F9B69"/>
    <w:rsid w:val="2D600C0F"/>
    <w:rsid w:val="2D603A6D"/>
    <w:rsid w:val="2D622CB5"/>
    <w:rsid w:val="2D655186"/>
    <w:rsid w:val="2D6E409F"/>
    <w:rsid w:val="2D70EE11"/>
    <w:rsid w:val="2D756430"/>
    <w:rsid w:val="2D79E6A3"/>
    <w:rsid w:val="2D79ECED"/>
    <w:rsid w:val="2D7D2468"/>
    <w:rsid w:val="2D7D302C"/>
    <w:rsid w:val="2D80DF8D"/>
    <w:rsid w:val="2D81F566"/>
    <w:rsid w:val="2D834160"/>
    <w:rsid w:val="2D83C3AE"/>
    <w:rsid w:val="2D871002"/>
    <w:rsid w:val="2D878938"/>
    <w:rsid w:val="2D8A8719"/>
    <w:rsid w:val="2D8C68B8"/>
    <w:rsid w:val="2D8D6556"/>
    <w:rsid w:val="2D8DE28A"/>
    <w:rsid w:val="2D8F7CBC"/>
    <w:rsid w:val="2D9169B9"/>
    <w:rsid w:val="2D9280A9"/>
    <w:rsid w:val="2D928D95"/>
    <w:rsid w:val="2D94C461"/>
    <w:rsid w:val="2D97F48C"/>
    <w:rsid w:val="2D9887B6"/>
    <w:rsid w:val="2D9BE5B3"/>
    <w:rsid w:val="2D9C6790"/>
    <w:rsid w:val="2D9D9A14"/>
    <w:rsid w:val="2D9F560D"/>
    <w:rsid w:val="2DA041E9"/>
    <w:rsid w:val="2DA42732"/>
    <w:rsid w:val="2DA433A8"/>
    <w:rsid w:val="2DA4E0C7"/>
    <w:rsid w:val="2DA7DB9A"/>
    <w:rsid w:val="2DA876A8"/>
    <w:rsid w:val="2DAA85E4"/>
    <w:rsid w:val="2DAAC63F"/>
    <w:rsid w:val="2DAAE594"/>
    <w:rsid w:val="2DAB68C1"/>
    <w:rsid w:val="2DAC17AB"/>
    <w:rsid w:val="2DAC49AD"/>
    <w:rsid w:val="2DACE8AE"/>
    <w:rsid w:val="2DADCFE0"/>
    <w:rsid w:val="2DB23B7B"/>
    <w:rsid w:val="2DB366D7"/>
    <w:rsid w:val="2DB4D9C9"/>
    <w:rsid w:val="2DB847CB"/>
    <w:rsid w:val="2DB9A352"/>
    <w:rsid w:val="2DBDBDA1"/>
    <w:rsid w:val="2DBEE2A7"/>
    <w:rsid w:val="2DC16DC6"/>
    <w:rsid w:val="2DC221C1"/>
    <w:rsid w:val="2DC26E6D"/>
    <w:rsid w:val="2DC2C2C9"/>
    <w:rsid w:val="2DC43BD8"/>
    <w:rsid w:val="2DC5C356"/>
    <w:rsid w:val="2DC9333B"/>
    <w:rsid w:val="2DCBD8B8"/>
    <w:rsid w:val="2DD0F4BA"/>
    <w:rsid w:val="2DD10B24"/>
    <w:rsid w:val="2DD47F18"/>
    <w:rsid w:val="2DD6A201"/>
    <w:rsid w:val="2DD8764B"/>
    <w:rsid w:val="2DD8C2A3"/>
    <w:rsid w:val="2DD8CBF4"/>
    <w:rsid w:val="2DD9D951"/>
    <w:rsid w:val="2DDA7D27"/>
    <w:rsid w:val="2DDD132B"/>
    <w:rsid w:val="2DDE9340"/>
    <w:rsid w:val="2DE79D6A"/>
    <w:rsid w:val="2DEA3681"/>
    <w:rsid w:val="2DEA6A3A"/>
    <w:rsid w:val="2DEA8C60"/>
    <w:rsid w:val="2DECCFF0"/>
    <w:rsid w:val="2DEF39AC"/>
    <w:rsid w:val="2DF32746"/>
    <w:rsid w:val="2DF56E45"/>
    <w:rsid w:val="2DF8E3D5"/>
    <w:rsid w:val="2DFB4A59"/>
    <w:rsid w:val="2DFC2F12"/>
    <w:rsid w:val="2DFE608F"/>
    <w:rsid w:val="2E0003CC"/>
    <w:rsid w:val="2E015BCC"/>
    <w:rsid w:val="2E01B1A3"/>
    <w:rsid w:val="2E025FD4"/>
    <w:rsid w:val="2E069E08"/>
    <w:rsid w:val="2E074D3B"/>
    <w:rsid w:val="2E08091F"/>
    <w:rsid w:val="2E0847A3"/>
    <w:rsid w:val="2E09F9E6"/>
    <w:rsid w:val="2E0A79E1"/>
    <w:rsid w:val="2E0AB0FC"/>
    <w:rsid w:val="2E0D16FA"/>
    <w:rsid w:val="2E0D5BF2"/>
    <w:rsid w:val="2E0F972E"/>
    <w:rsid w:val="2E121A0A"/>
    <w:rsid w:val="2E15243A"/>
    <w:rsid w:val="2E167044"/>
    <w:rsid w:val="2E1862A3"/>
    <w:rsid w:val="2E1A2341"/>
    <w:rsid w:val="2E1C59BD"/>
    <w:rsid w:val="2E1D4B35"/>
    <w:rsid w:val="2E1D64DC"/>
    <w:rsid w:val="2E1EE21C"/>
    <w:rsid w:val="2E1F026F"/>
    <w:rsid w:val="2E22A3E9"/>
    <w:rsid w:val="2E22B844"/>
    <w:rsid w:val="2E27AB9D"/>
    <w:rsid w:val="2E27EFBF"/>
    <w:rsid w:val="2E285690"/>
    <w:rsid w:val="2E294F4F"/>
    <w:rsid w:val="2E2AD131"/>
    <w:rsid w:val="2E2B2E56"/>
    <w:rsid w:val="2E2C8B45"/>
    <w:rsid w:val="2E2DDD47"/>
    <w:rsid w:val="2E2FC7B6"/>
    <w:rsid w:val="2E300E02"/>
    <w:rsid w:val="2E33F5AD"/>
    <w:rsid w:val="2E35DD13"/>
    <w:rsid w:val="2E393122"/>
    <w:rsid w:val="2E3C025E"/>
    <w:rsid w:val="2E3C24AA"/>
    <w:rsid w:val="2E3F1211"/>
    <w:rsid w:val="2E3F7814"/>
    <w:rsid w:val="2E3F7E8E"/>
    <w:rsid w:val="2E3FCB14"/>
    <w:rsid w:val="2E4292EC"/>
    <w:rsid w:val="2E42AA67"/>
    <w:rsid w:val="2E45FB5F"/>
    <w:rsid w:val="2E46180D"/>
    <w:rsid w:val="2E46FBA5"/>
    <w:rsid w:val="2E4771EF"/>
    <w:rsid w:val="2E4787EA"/>
    <w:rsid w:val="2E48F8A3"/>
    <w:rsid w:val="2E49B028"/>
    <w:rsid w:val="2E4ACB03"/>
    <w:rsid w:val="2E4B0D96"/>
    <w:rsid w:val="2E4C18B6"/>
    <w:rsid w:val="2E4E2E82"/>
    <w:rsid w:val="2E4F68A8"/>
    <w:rsid w:val="2E4F6CE8"/>
    <w:rsid w:val="2E4F827F"/>
    <w:rsid w:val="2E513774"/>
    <w:rsid w:val="2E52655B"/>
    <w:rsid w:val="2E52D2EC"/>
    <w:rsid w:val="2E546F77"/>
    <w:rsid w:val="2E55DF09"/>
    <w:rsid w:val="2E562D76"/>
    <w:rsid w:val="2E56A441"/>
    <w:rsid w:val="2E5AC2EC"/>
    <w:rsid w:val="2E5B8BF6"/>
    <w:rsid w:val="2E60E4CB"/>
    <w:rsid w:val="2E633755"/>
    <w:rsid w:val="2E647271"/>
    <w:rsid w:val="2E65909C"/>
    <w:rsid w:val="2E67832C"/>
    <w:rsid w:val="2E6AB146"/>
    <w:rsid w:val="2E6CB011"/>
    <w:rsid w:val="2E6F5659"/>
    <w:rsid w:val="2E70577F"/>
    <w:rsid w:val="2E76196C"/>
    <w:rsid w:val="2E772193"/>
    <w:rsid w:val="2E7AB6CC"/>
    <w:rsid w:val="2E7B05DF"/>
    <w:rsid w:val="2E7B6B64"/>
    <w:rsid w:val="2E7BC7F4"/>
    <w:rsid w:val="2E7CC4E0"/>
    <w:rsid w:val="2E7D9EC9"/>
    <w:rsid w:val="2E7EB4D0"/>
    <w:rsid w:val="2E80DDDE"/>
    <w:rsid w:val="2E812673"/>
    <w:rsid w:val="2E825BE1"/>
    <w:rsid w:val="2E84EDE2"/>
    <w:rsid w:val="2E856415"/>
    <w:rsid w:val="2E86697F"/>
    <w:rsid w:val="2E86BCC4"/>
    <w:rsid w:val="2E8C8C41"/>
    <w:rsid w:val="2E8CC6FB"/>
    <w:rsid w:val="2E8EFCAF"/>
    <w:rsid w:val="2E8F9D39"/>
    <w:rsid w:val="2E905737"/>
    <w:rsid w:val="2E9064A0"/>
    <w:rsid w:val="2E91D28B"/>
    <w:rsid w:val="2E934174"/>
    <w:rsid w:val="2E9641C0"/>
    <w:rsid w:val="2E96502C"/>
    <w:rsid w:val="2E9BB96F"/>
    <w:rsid w:val="2E9C1CC8"/>
    <w:rsid w:val="2E9E8B5D"/>
    <w:rsid w:val="2E9EC2A1"/>
    <w:rsid w:val="2E9ED0EA"/>
    <w:rsid w:val="2EA0C7A6"/>
    <w:rsid w:val="2EA20E87"/>
    <w:rsid w:val="2EA4A32D"/>
    <w:rsid w:val="2EA6EF46"/>
    <w:rsid w:val="2EA729A0"/>
    <w:rsid w:val="2EA75B9F"/>
    <w:rsid w:val="2EA7AACF"/>
    <w:rsid w:val="2EA8AA19"/>
    <w:rsid w:val="2EAB8626"/>
    <w:rsid w:val="2EACEDB5"/>
    <w:rsid w:val="2EAEB071"/>
    <w:rsid w:val="2EB76EAE"/>
    <w:rsid w:val="2EBA02F4"/>
    <w:rsid w:val="2EBA874D"/>
    <w:rsid w:val="2EBB81B6"/>
    <w:rsid w:val="2EBEFB12"/>
    <w:rsid w:val="2EC0737F"/>
    <w:rsid w:val="2EC19FC3"/>
    <w:rsid w:val="2EC3A80A"/>
    <w:rsid w:val="2EC572F1"/>
    <w:rsid w:val="2EC85F40"/>
    <w:rsid w:val="2EC9F307"/>
    <w:rsid w:val="2ECD0B73"/>
    <w:rsid w:val="2ED115B3"/>
    <w:rsid w:val="2ED19D83"/>
    <w:rsid w:val="2ED4F728"/>
    <w:rsid w:val="2EDB2D80"/>
    <w:rsid w:val="2EDBC1EF"/>
    <w:rsid w:val="2EDBD5E1"/>
    <w:rsid w:val="2EDBE1B5"/>
    <w:rsid w:val="2EDBF0EA"/>
    <w:rsid w:val="2EDD75C8"/>
    <w:rsid w:val="2EDD94FD"/>
    <w:rsid w:val="2EDDB7CD"/>
    <w:rsid w:val="2EDEBC3A"/>
    <w:rsid w:val="2EDF2416"/>
    <w:rsid w:val="2EE0DFAB"/>
    <w:rsid w:val="2EE155C0"/>
    <w:rsid w:val="2EE1BD43"/>
    <w:rsid w:val="2EE1CF67"/>
    <w:rsid w:val="2EE25C98"/>
    <w:rsid w:val="2EE302DF"/>
    <w:rsid w:val="2EE33872"/>
    <w:rsid w:val="2EE52FA6"/>
    <w:rsid w:val="2EE60CE7"/>
    <w:rsid w:val="2EE9D0CC"/>
    <w:rsid w:val="2EEB682B"/>
    <w:rsid w:val="2EECD327"/>
    <w:rsid w:val="2EEE3BD3"/>
    <w:rsid w:val="2EEE4C3A"/>
    <w:rsid w:val="2EEE5745"/>
    <w:rsid w:val="2EEEAC1B"/>
    <w:rsid w:val="2EF25128"/>
    <w:rsid w:val="2EF5A72F"/>
    <w:rsid w:val="2EF61904"/>
    <w:rsid w:val="2F005151"/>
    <w:rsid w:val="2F0054E4"/>
    <w:rsid w:val="2F009DBE"/>
    <w:rsid w:val="2F020B5C"/>
    <w:rsid w:val="2F03CB40"/>
    <w:rsid w:val="2F04B147"/>
    <w:rsid w:val="2F065E09"/>
    <w:rsid w:val="2F06F94A"/>
    <w:rsid w:val="2F096354"/>
    <w:rsid w:val="2F097A05"/>
    <w:rsid w:val="2F0AAF63"/>
    <w:rsid w:val="2F0AF543"/>
    <w:rsid w:val="2F0B1720"/>
    <w:rsid w:val="2F0B287D"/>
    <w:rsid w:val="2F0B6A4B"/>
    <w:rsid w:val="2F0EBF89"/>
    <w:rsid w:val="2F12D8F6"/>
    <w:rsid w:val="2F13D510"/>
    <w:rsid w:val="2F14F19D"/>
    <w:rsid w:val="2F1AC7CC"/>
    <w:rsid w:val="2F1C77B6"/>
    <w:rsid w:val="2F1D47CF"/>
    <w:rsid w:val="2F1E768A"/>
    <w:rsid w:val="2F1EF250"/>
    <w:rsid w:val="2F1F6856"/>
    <w:rsid w:val="2F1FA406"/>
    <w:rsid w:val="2F2007C1"/>
    <w:rsid w:val="2F201D13"/>
    <w:rsid w:val="2F203734"/>
    <w:rsid w:val="2F208BAD"/>
    <w:rsid w:val="2F209BD7"/>
    <w:rsid w:val="2F20BA74"/>
    <w:rsid w:val="2F22FBAB"/>
    <w:rsid w:val="2F236814"/>
    <w:rsid w:val="2F23FB20"/>
    <w:rsid w:val="2F259015"/>
    <w:rsid w:val="2F263301"/>
    <w:rsid w:val="2F278FBB"/>
    <w:rsid w:val="2F28ABFB"/>
    <w:rsid w:val="2F28B0EF"/>
    <w:rsid w:val="2F2AD055"/>
    <w:rsid w:val="2F2C6FD5"/>
    <w:rsid w:val="2F2DF67F"/>
    <w:rsid w:val="2F2F5E88"/>
    <w:rsid w:val="2F307C04"/>
    <w:rsid w:val="2F3208BB"/>
    <w:rsid w:val="2F3353DD"/>
    <w:rsid w:val="2F347088"/>
    <w:rsid w:val="2F351154"/>
    <w:rsid w:val="2F37C374"/>
    <w:rsid w:val="2F37D0FE"/>
    <w:rsid w:val="2F395394"/>
    <w:rsid w:val="2F3B01A6"/>
    <w:rsid w:val="2F3C0262"/>
    <w:rsid w:val="2F3D3386"/>
    <w:rsid w:val="2F3D61AC"/>
    <w:rsid w:val="2F3E118B"/>
    <w:rsid w:val="2F42B245"/>
    <w:rsid w:val="2F43E38A"/>
    <w:rsid w:val="2F44C38A"/>
    <w:rsid w:val="2F45D663"/>
    <w:rsid w:val="2F45F6DD"/>
    <w:rsid w:val="2F46F895"/>
    <w:rsid w:val="2F486664"/>
    <w:rsid w:val="2F4C19E9"/>
    <w:rsid w:val="2F4C3848"/>
    <w:rsid w:val="2F4C9361"/>
    <w:rsid w:val="2F4D3562"/>
    <w:rsid w:val="2F4D6437"/>
    <w:rsid w:val="2F4E95F0"/>
    <w:rsid w:val="2F502290"/>
    <w:rsid w:val="2F51FEB1"/>
    <w:rsid w:val="2F52E5D2"/>
    <w:rsid w:val="2F53711B"/>
    <w:rsid w:val="2F540B75"/>
    <w:rsid w:val="2F553CC3"/>
    <w:rsid w:val="2F57AD61"/>
    <w:rsid w:val="2F597B07"/>
    <w:rsid w:val="2F597FE0"/>
    <w:rsid w:val="2F5D839D"/>
    <w:rsid w:val="2F5FE407"/>
    <w:rsid w:val="2F61CD21"/>
    <w:rsid w:val="2F620CD8"/>
    <w:rsid w:val="2F634638"/>
    <w:rsid w:val="2F64BC0A"/>
    <w:rsid w:val="2F654ED7"/>
    <w:rsid w:val="2F69CE49"/>
    <w:rsid w:val="2F6B1565"/>
    <w:rsid w:val="2F6B3CCB"/>
    <w:rsid w:val="2F7388A0"/>
    <w:rsid w:val="2F751DD1"/>
    <w:rsid w:val="2F75FBFA"/>
    <w:rsid w:val="2F77487A"/>
    <w:rsid w:val="2F7D00DC"/>
    <w:rsid w:val="2F7FBA85"/>
    <w:rsid w:val="2F814FD0"/>
    <w:rsid w:val="2F8322DF"/>
    <w:rsid w:val="2F858C40"/>
    <w:rsid w:val="2F85A11D"/>
    <w:rsid w:val="2F85AE57"/>
    <w:rsid w:val="2F8B14CE"/>
    <w:rsid w:val="2F8B8875"/>
    <w:rsid w:val="2F90FEE3"/>
    <w:rsid w:val="2F92998E"/>
    <w:rsid w:val="2F92A7B2"/>
    <w:rsid w:val="2F93B4DF"/>
    <w:rsid w:val="2F951CC2"/>
    <w:rsid w:val="2F98C879"/>
    <w:rsid w:val="2F9903CD"/>
    <w:rsid w:val="2F998830"/>
    <w:rsid w:val="2F9A330C"/>
    <w:rsid w:val="2F9BC253"/>
    <w:rsid w:val="2F9ECBD0"/>
    <w:rsid w:val="2FA01B79"/>
    <w:rsid w:val="2FA1C26B"/>
    <w:rsid w:val="2FA2478F"/>
    <w:rsid w:val="2FA2EA4F"/>
    <w:rsid w:val="2FA34EBF"/>
    <w:rsid w:val="2FA5408C"/>
    <w:rsid w:val="2FAE8D17"/>
    <w:rsid w:val="2FB09229"/>
    <w:rsid w:val="2FB098E7"/>
    <w:rsid w:val="2FB0C821"/>
    <w:rsid w:val="2FB11E0A"/>
    <w:rsid w:val="2FB183F0"/>
    <w:rsid w:val="2FB28DA3"/>
    <w:rsid w:val="2FB363CA"/>
    <w:rsid w:val="2FB39B97"/>
    <w:rsid w:val="2FB55880"/>
    <w:rsid w:val="2FB6D6E5"/>
    <w:rsid w:val="2FBB7710"/>
    <w:rsid w:val="2FBFA98F"/>
    <w:rsid w:val="2FBFC628"/>
    <w:rsid w:val="2FC3D292"/>
    <w:rsid w:val="2FC3ED58"/>
    <w:rsid w:val="2FC77E77"/>
    <w:rsid w:val="2FC8CB22"/>
    <w:rsid w:val="2FC94297"/>
    <w:rsid w:val="2FC9EC77"/>
    <w:rsid w:val="2FCB15AA"/>
    <w:rsid w:val="2FCB50DF"/>
    <w:rsid w:val="2FCEBC85"/>
    <w:rsid w:val="2FD0CA59"/>
    <w:rsid w:val="2FD1951C"/>
    <w:rsid w:val="2FD36DE0"/>
    <w:rsid w:val="2FD3E853"/>
    <w:rsid w:val="2FD664FE"/>
    <w:rsid w:val="2FD830E9"/>
    <w:rsid w:val="2FDB18F2"/>
    <w:rsid w:val="2FDC4A13"/>
    <w:rsid w:val="2FDC5DA7"/>
    <w:rsid w:val="2FDE1DC1"/>
    <w:rsid w:val="2FDF30D2"/>
    <w:rsid w:val="2FE1372F"/>
    <w:rsid w:val="2FE39004"/>
    <w:rsid w:val="2FE3E49B"/>
    <w:rsid w:val="2FE4975A"/>
    <w:rsid w:val="2FE602F6"/>
    <w:rsid w:val="2FE948C6"/>
    <w:rsid w:val="2FEA4F29"/>
    <w:rsid w:val="2FF056F4"/>
    <w:rsid w:val="2FF48FF1"/>
    <w:rsid w:val="2FF54ECF"/>
    <w:rsid w:val="2FFA1CA6"/>
    <w:rsid w:val="2FFA1E16"/>
    <w:rsid w:val="2FFA3707"/>
    <w:rsid w:val="2FFE5028"/>
    <w:rsid w:val="2FFFA38F"/>
    <w:rsid w:val="3002E05C"/>
    <w:rsid w:val="3002F354"/>
    <w:rsid w:val="300498E0"/>
    <w:rsid w:val="30058CD1"/>
    <w:rsid w:val="300A45D4"/>
    <w:rsid w:val="300A90B0"/>
    <w:rsid w:val="300C1835"/>
    <w:rsid w:val="300C305F"/>
    <w:rsid w:val="300F845F"/>
    <w:rsid w:val="3010975B"/>
    <w:rsid w:val="3013E886"/>
    <w:rsid w:val="30167106"/>
    <w:rsid w:val="30169892"/>
    <w:rsid w:val="30173BC7"/>
    <w:rsid w:val="3018BAFB"/>
    <w:rsid w:val="30197DF6"/>
    <w:rsid w:val="301C78B7"/>
    <w:rsid w:val="301FB73F"/>
    <w:rsid w:val="30213990"/>
    <w:rsid w:val="30237BE3"/>
    <w:rsid w:val="3027B028"/>
    <w:rsid w:val="3027FEAE"/>
    <w:rsid w:val="30292E3E"/>
    <w:rsid w:val="302A3840"/>
    <w:rsid w:val="302BA950"/>
    <w:rsid w:val="30305CB9"/>
    <w:rsid w:val="3030F73E"/>
    <w:rsid w:val="303199D0"/>
    <w:rsid w:val="303199E4"/>
    <w:rsid w:val="30320425"/>
    <w:rsid w:val="30320781"/>
    <w:rsid w:val="3032D700"/>
    <w:rsid w:val="30340F61"/>
    <w:rsid w:val="303458B9"/>
    <w:rsid w:val="30345985"/>
    <w:rsid w:val="30378E52"/>
    <w:rsid w:val="3038B2A8"/>
    <w:rsid w:val="30395C16"/>
    <w:rsid w:val="303ADDF4"/>
    <w:rsid w:val="303C3E59"/>
    <w:rsid w:val="303E3FE6"/>
    <w:rsid w:val="303F554D"/>
    <w:rsid w:val="303FA8C4"/>
    <w:rsid w:val="3045EEC0"/>
    <w:rsid w:val="30461AAB"/>
    <w:rsid w:val="3046C33C"/>
    <w:rsid w:val="3046FC5A"/>
    <w:rsid w:val="3047CF26"/>
    <w:rsid w:val="3048CFC7"/>
    <w:rsid w:val="304A79CD"/>
    <w:rsid w:val="304C394F"/>
    <w:rsid w:val="304C4401"/>
    <w:rsid w:val="30508211"/>
    <w:rsid w:val="3051C641"/>
    <w:rsid w:val="3053148C"/>
    <w:rsid w:val="30537EDB"/>
    <w:rsid w:val="3054BDC4"/>
    <w:rsid w:val="30569997"/>
    <w:rsid w:val="305B6160"/>
    <w:rsid w:val="305CB623"/>
    <w:rsid w:val="305CBF07"/>
    <w:rsid w:val="305E49B9"/>
    <w:rsid w:val="305F9003"/>
    <w:rsid w:val="3060C624"/>
    <w:rsid w:val="3060E4C6"/>
    <w:rsid w:val="30616103"/>
    <w:rsid w:val="3061F082"/>
    <w:rsid w:val="3062E257"/>
    <w:rsid w:val="306689A9"/>
    <w:rsid w:val="306859EA"/>
    <w:rsid w:val="30686DFD"/>
    <w:rsid w:val="3069B3AC"/>
    <w:rsid w:val="306D84E0"/>
    <w:rsid w:val="306DAF38"/>
    <w:rsid w:val="306E04C5"/>
    <w:rsid w:val="306E8D46"/>
    <w:rsid w:val="30709111"/>
    <w:rsid w:val="307190EA"/>
    <w:rsid w:val="30725611"/>
    <w:rsid w:val="307398F4"/>
    <w:rsid w:val="3074AACD"/>
    <w:rsid w:val="30756828"/>
    <w:rsid w:val="3077DC7E"/>
    <w:rsid w:val="307BC7C0"/>
    <w:rsid w:val="307BF5BA"/>
    <w:rsid w:val="307D851A"/>
    <w:rsid w:val="307F915E"/>
    <w:rsid w:val="307FBCD1"/>
    <w:rsid w:val="3083B842"/>
    <w:rsid w:val="30845BC9"/>
    <w:rsid w:val="3084BA0E"/>
    <w:rsid w:val="3084BB1C"/>
    <w:rsid w:val="3085096F"/>
    <w:rsid w:val="30855F2A"/>
    <w:rsid w:val="3086F5DD"/>
    <w:rsid w:val="3087B97A"/>
    <w:rsid w:val="308AC0BD"/>
    <w:rsid w:val="308C5473"/>
    <w:rsid w:val="308D20B3"/>
    <w:rsid w:val="308D6C69"/>
    <w:rsid w:val="308F25A1"/>
    <w:rsid w:val="308FE5F9"/>
    <w:rsid w:val="3090915F"/>
    <w:rsid w:val="30929732"/>
    <w:rsid w:val="3095068C"/>
    <w:rsid w:val="3095FFCE"/>
    <w:rsid w:val="3098BCA7"/>
    <w:rsid w:val="3099A8F6"/>
    <w:rsid w:val="309C759B"/>
    <w:rsid w:val="309C84D5"/>
    <w:rsid w:val="309F4CF6"/>
    <w:rsid w:val="30A00B88"/>
    <w:rsid w:val="30A0341C"/>
    <w:rsid w:val="30A3D670"/>
    <w:rsid w:val="30A3ECD9"/>
    <w:rsid w:val="30A4C945"/>
    <w:rsid w:val="30A54F9C"/>
    <w:rsid w:val="30A73961"/>
    <w:rsid w:val="30A7C3EB"/>
    <w:rsid w:val="30A966B9"/>
    <w:rsid w:val="30AABAE5"/>
    <w:rsid w:val="30AB2F1D"/>
    <w:rsid w:val="30AB6A19"/>
    <w:rsid w:val="30ACEAC6"/>
    <w:rsid w:val="30AF3533"/>
    <w:rsid w:val="30AF3BFC"/>
    <w:rsid w:val="30B008B5"/>
    <w:rsid w:val="30B095E5"/>
    <w:rsid w:val="30B2DC24"/>
    <w:rsid w:val="30B34EC3"/>
    <w:rsid w:val="30B3DE02"/>
    <w:rsid w:val="30B7DE98"/>
    <w:rsid w:val="30BE5577"/>
    <w:rsid w:val="30C04F48"/>
    <w:rsid w:val="30C0A9B5"/>
    <w:rsid w:val="30C10ACD"/>
    <w:rsid w:val="30C1BD12"/>
    <w:rsid w:val="30C2A418"/>
    <w:rsid w:val="30C2A77D"/>
    <w:rsid w:val="30C33B78"/>
    <w:rsid w:val="30C4953F"/>
    <w:rsid w:val="30C58F2C"/>
    <w:rsid w:val="30C630B1"/>
    <w:rsid w:val="30CA66D1"/>
    <w:rsid w:val="30CAE56C"/>
    <w:rsid w:val="30CBA370"/>
    <w:rsid w:val="30CBB82A"/>
    <w:rsid w:val="30CC1EB4"/>
    <w:rsid w:val="30CE7F95"/>
    <w:rsid w:val="30CEC8F2"/>
    <w:rsid w:val="30D34B33"/>
    <w:rsid w:val="30DAB0ED"/>
    <w:rsid w:val="30DC2021"/>
    <w:rsid w:val="30DF9D8A"/>
    <w:rsid w:val="30E05664"/>
    <w:rsid w:val="30E07E96"/>
    <w:rsid w:val="30E096C7"/>
    <w:rsid w:val="30E0B2AC"/>
    <w:rsid w:val="30E22B3A"/>
    <w:rsid w:val="30E23DF4"/>
    <w:rsid w:val="30E3C206"/>
    <w:rsid w:val="30E4EBA2"/>
    <w:rsid w:val="30E6248E"/>
    <w:rsid w:val="30E7148D"/>
    <w:rsid w:val="30E78261"/>
    <w:rsid w:val="30E7A848"/>
    <w:rsid w:val="30ECB2C4"/>
    <w:rsid w:val="30EF27F2"/>
    <w:rsid w:val="30F11097"/>
    <w:rsid w:val="30F2561C"/>
    <w:rsid w:val="30F25961"/>
    <w:rsid w:val="30F72C61"/>
    <w:rsid w:val="30F7492A"/>
    <w:rsid w:val="30F77852"/>
    <w:rsid w:val="30F88389"/>
    <w:rsid w:val="30F9EFC6"/>
    <w:rsid w:val="30FDA18A"/>
    <w:rsid w:val="31014D13"/>
    <w:rsid w:val="3102C056"/>
    <w:rsid w:val="3103237D"/>
    <w:rsid w:val="31038AE0"/>
    <w:rsid w:val="3104D539"/>
    <w:rsid w:val="3104DF39"/>
    <w:rsid w:val="31051478"/>
    <w:rsid w:val="31067209"/>
    <w:rsid w:val="310686DA"/>
    <w:rsid w:val="310C0A36"/>
    <w:rsid w:val="310C40FD"/>
    <w:rsid w:val="310D9EE8"/>
    <w:rsid w:val="3110F4FE"/>
    <w:rsid w:val="3111F708"/>
    <w:rsid w:val="3112B680"/>
    <w:rsid w:val="311444DB"/>
    <w:rsid w:val="311732F1"/>
    <w:rsid w:val="3120359F"/>
    <w:rsid w:val="31223227"/>
    <w:rsid w:val="3123325B"/>
    <w:rsid w:val="31261D6C"/>
    <w:rsid w:val="3126AD6B"/>
    <w:rsid w:val="3129D027"/>
    <w:rsid w:val="312A0EC5"/>
    <w:rsid w:val="312AD388"/>
    <w:rsid w:val="312B8B1F"/>
    <w:rsid w:val="312C489A"/>
    <w:rsid w:val="312C9AEB"/>
    <w:rsid w:val="312ED91C"/>
    <w:rsid w:val="31302661"/>
    <w:rsid w:val="3130BE67"/>
    <w:rsid w:val="3131750F"/>
    <w:rsid w:val="3131937E"/>
    <w:rsid w:val="3131C2BA"/>
    <w:rsid w:val="31367FA1"/>
    <w:rsid w:val="31372AD1"/>
    <w:rsid w:val="313749D0"/>
    <w:rsid w:val="3137FBBD"/>
    <w:rsid w:val="3139D36E"/>
    <w:rsid w:val="313A42E1"/>
    <w:rsid w:val="313B8006"/>
    <w:rsid w:val="313C02DA"/>
    <w:rsid w:val="313D359D"/>
    <w:rsid w:val="313E8679"/>
    <w:rsid w:val="313F9F65"/>
    <w:rsid w:val="31413158"/>
    <w:rsid w:val="3141E502"/>
    <w:rsid w:val="3143ABB6"/>
    <w:rsid w:val="31443414"/>
    <w:rsid w:val="31464F9D"/>
    <w:rsid w:val="3147B269"/>
    <w:rsid w:val="314B3B72"/>
    <w:rsid w:val="314BC3F3"/>
    <w:rsid w:val="314ECCBF"/>
    <w:rsid w:val="3150A900"/>
    <w:rsid w:val="3151BF5F"/>
    <w:rsid w:val="31527626"/>
    <w:rsid w:val="3153AE20"/>
    <w:rsid w:val="3154431C"/>
    <w:rsid w:val="3157FBA4"/>
    <w:rsid w:val="315ADADA"/>
    <w:rsid w:val="315BFA01"/>
    <w:rsid w:val="3160A537"/>
    <w:rsid w:val="3164395C"/>
    <w:rsid w:val="3164CC8D"/>
    <w:rsid w:val="316731D7"/>
    <w:rsid w:val="3168A234"/>
    <w:rsid w:val="31690924"/>
    <w:rsid w:val="316A4CAC"/>
    <w:rsid w:val="316CD047"/>
    <w:rsid w:val="316CDFBF"/>
    <w:rsid w:val="316DC887"/>
    <w:rsid w:val="316F6384"/>
    <w:rsid w:val="3171746D"/>
    <w:rsid w:val="31730EE9"/>
    <w:rsid w:val="31773E05"/>
    <w:rsid w:val="31784F6F"/>
    <w:rsid w:val="317A7BA6"/>
    <w:rsid w:val="317B2FBF"/>
    <w:rsid w:val="317BBDE4"/>
    <w:rsid w:val="3180DD8E"/>
    <w:rsid w:val="3181E67F"/>
    <w:rsid w:val="31860431"/>
    <w:rsid w:val="31877435"/>
    <w:rsid w:val="31881752"/>
    <w:rsid w:val="318AA5D4"/>
    <w:rsid w:val="318EFB82"/>
    <w:rsid w:val="31900F55"/>
    <w:rsid w:val="31905C29"/>
    <w:rsid w:val="319214CA"/>
    <w:rsid w:val="319B9152"/>
    <w:rsid w:val="319BACD8"/>
    <w:rsid w:val="319C96B9"/>
    <w:rsid w:val="319F0605"/>
    <w:rsid w:val="319F5C2E"/>
    <w:rsid w:val="31A40E16"/>
    <w:rsid w:val="31A4BBCC"/>
    <w:rsid w:val="31A5A2C5"/>
    <w:rsid w:val="31A74C71"/>
    <w:rsid w:val="31A9106F"/>
    <w:rsid w:val="31A99C06"/>
    <w:rsid w:val="31AAB637"/>
    <w:rsid w:val="31AC5B93"/>
    <w:rsid w:val="31AC7B1A"/>
    <w:rsid w:val="31ADA5FF"/>
    <w:rsid w:val="31AEAD8F"/>
    <w:rsid w:val="31B06EA6"/>
    <w:rsid w:val="31B20ABD"/>
    <w:rsid w:val="31B2E372"/>
    <w:rsid w:val="31BB734F"/>
    <w:rsid w:val="31BBDDAE"/>
    <w:rsid w:val="31BDEBCA"/>
    <w:rsid w:val="31BFDCF6"/>
    <w:rsid w:val="31C11299"/>
    <w:rsid w:val="31C4CB10"/>
    <w:rsid w:val="31C51668"/>
    <w:rsid w:val="31C528FE"/>
    <w:rsid w:val="31C7F8F5"/>
    <w:rsid w:val="31C980F8"/>
    <w:rsid w:val="31CA717E"/>
    <w:rsid w:val="31CDB58C"/>
    <w:rsid w:val="31CDDA91"/>
    <w:rsid w:val="31D1501D"/>
    <w:rsid w:val="31D196C5"/>
    <w:rsid w:val="31D24214"/>
    <w:rsid w:val="31D25156"/>
    <w:rsid w:val="31D45F0E"/>
    <w:rsid w:val="31D61802"/>
    <w:rsid w:val="31DB250D"/>
    <w:rsid w:val="31DC92F9"/>
    <w:rsid w:val="31DD894C"/>
    <w:rsid w:val="31DE5B96"/>
    <w:rsid w:val="31E25367"/>
    <w:rsid w:val="31E639B6"/>
    <w:rsid w:val="31E67859"/>
    <w:rsid w:val="31E6B116"/>
    <w:rsid w:val="31EACEA8"/>
    <w:rsid w:val="31EC7791"/>
    <w:rsid w:val="31ED5CB0"/>
    <w:rsid w:val="31EE5E07"/>
    <w:rsid w:val="31EF6F79"/>
    <w:rsid w:val="31F05869"/>
    <w:rsid w:val="31F0A33C"/>
    <w:rsid w:val="31F0E49F"/>
    <w:rsid w:val="31F0EE6B"/>
    <w:rsid w:val="31F55D86"/>
    <w:rsid w:val="31F64C80"/>
    <w:rsid w:val="31F6C5FB"/>
    <w:rsid w:val="31F7A30E"/>
    <w:rsid w:val="31F8B1D0"/>
    <w:rsid w:val="31FBD9DB"/>
    <w:rsid w:val="31FC54BD"/>
    <w:rsid w:val="31FC89F5"/>
    <w:rsid w:val="31FCF350"/>
    <w:rsid w:val="32001E28"/>
    <w:rsid w:val="320245C1"/>
    <w:rsid w:val="3202B262"/>
    <w:rsid w:val="3203BA3A"/>
    <w:rsid w:val="32052BC5"/>
    <w:rsid w:val="3207E171"/>
    <w:rsid w:val="320E49B1"/>
    <w:rsid w:val="32104C58"/>
    <w:rsid w:val="32105160"/>
    <w:rsid w:val="32112153"/>
    <w:rsid w:val="3213B6F2"/>
    <w:rsid w:val="3214A48E"/>
    <w:rsid w:val="3216393F"/>
    <w:rsid w:val="32175A9D"/>
    <w:rsid w:val="321A8717"/>
    <w:rsid w:val="321B5FAF"/>
    <w:rsid w:val="321C58C8"/>
    <w:rsid w:val="321EF936"/>
    <w:rsid w:val="3221D5D7"/>
    <w:rsid w:val="322233E3"/>
    <w:rsid w:val="3222EFC1"/>
    <w:rsid w:val="32272378"/>
    <w:rsid w:val="3227CF09"/>
    <w:rsid w:val="322A56FF"/>
    <w:rsid w:val="322AFDEA"/>
    <w:rsid w:val="322B8889"/>
    <w:rsid w:val="322C1A47"/>
    <w:rsid w:val="322D4BE2"/>
    <w:rsid w:val="32307C5C"/>
    <w:rsid w:val="323198F8"/>
    <w:rsid w:val="3235F34C"/>
    <w:rsid w:val="3235FA72"/>
    <w:rsid w:val="323729FA"/>
    <w:rsid w:val="3239C4DD"/>
    <w:rsid w:val="323A9218"/>
    <w:rsid w:val="323B326B"/>
    <w:rsid w:val="323BA838"/>
    <w:rsid w:val="323C7FA7"/>
    <w:rsid w:val="323CC7A0"/>
    <w:rsid w:val="323E7186"/>
    <w:rsid w:val="32401D89"/>
    <w:rsid w:val="32403FE2"/>
    <w:rsid w:val="3240A74E"/>
    <w:rsid w:val="3242D791"/>
    <w:rsid w:val="3247E87E"/>
    <w:rsid w:val="324805DD"/>
    <w:rsid w:val="324CBBAE"/>
    <w:rsid w:val="324EAC6A"/>
    <w:rsid w:val="324F0796"/>
    <w:rsid w:val="325063A5"/>
    <w:rsid w:val="3250C632"/>
    <w:rsid w:val="32510C29"/>
    <w:rsid w:val="3253B2AF"/>
    <w:rsid w:val="325435AE"/>
    <w:rsid w:val="3254E0DA"/>
    <w:rsid w:val="325562DE"/>
    <w:rsid w:val="3255B444"/>
    <w:rsid w:val="32566FED"/>
    <w:rsid w:val="325715FC"/>
    <w:rsid w:val="32594156"/>
    <w:rsid w:val="325A3F64"/>
    <w:rsid w:val="325A443D"/>
    <w:rsid w:val="325BA11F"/>
    <w:rsid w:val="325C3799"/>
    <w:rsid w:val="325C5086"/>
    <w:rsid w:val="326074F1"/>
    <w:rsid w:val="3261DAD6"/>
    <w:rsid w:val="32628F9A"/>
    <w:rsid w:val="32636D83"/>
    <w:rsid w:val="3264B962"/>
    <w:rsid w:val="32651923"/>
    <w:rsid w:val="3266209E"/>
    <w:rsid w:val="32697802"/>
    <w:rsid w:val="3269BB58"/>
    <w:rsid w:val="326B9CE5"/>
    <w:rsid w:val="326BAF19"/>
    <w:rsid w:val="326E6BA1"/>
    <w:rsid w:val="326F9C6E"/>
    <w:rsid w:val="326FBAD7"/>
    <w:rsid w:val="326FF80E"/>
    <w:rsid w:val="3270B336"/>
    <w:rsid w:val="3273E2B5"/>
    <w:rsid w:val="3277A3AC"/>
    <w:rsid w:val="327AE863"/>
    <w:rsid w:val="327B533C"/>
    <w:rsid w:val="327EB230"/>
    <w:rsid w:val="32816698"/>
    <w:rsid w:val="3281D1C5"/>
    <w:rsid w:val="3283CB0D"/>
    <w:rsid w:val="3285137A"/>
    <w:rsid w:val="3285D698"/>
    <w:rsid w:val="3287F14B"/>
    <w:rsid w:val="3289A454"/>
    <w:rsid w:val="328AA689"/>
    <w:rsid w:val="328D18F6"/>
    <w:rsid w:val="328D812D"/>
    <w:rsid w:val="328ECC17"/>
    <w:rsid w:val="329063AF"/>
    <w:rsid w:val="3293A40F"/>
    <w:rsid w:val="3297D67C"/>
    <w:rsid w:val="329C743D"/>
    <w:rsid w:val="329CE167"/>
    <w:rsid w:val="329DE3D1"/>
    <w:rsid w:val="329E430B"/>
    <w:rsid w:val="329FE011"/>
    <w:rsid w:val="32A3BE3A"/>
    <w:rsid w:val="32A3C6ED"/>
    <w:rsid w:val="32A4E899"/>
    <w:rsid w:val="32A56DAB"/>
    <w:rsid w:val="32A7D9BF"/>
    <w:rsid w:val="32AD2D31"/>
    <w:rsid w:val="32AD6663"/>
    <w:rsid w:val="32B28E54"/>
    <w:rsid w:val="32B5E4FF"/>
    <w:rsid w:val="32B89643"/>
    <w:rsid w:val="32C11E13"/>
    <w:rsid w:val="32C1C495"/>
    <w:rsid w:val="32C454AD"/>
    <w:rsid w:val="32C786DE"/>
    <w:rsid w:val="32C86F65"/>
    <w:rsid w:val="32C909E9"/>
    <w:rsid w:val="32CA8DE6"/>
    <w:rsid w:val="32CB49F8"/>
    <w:rsid w:val="32CB5C07"/>
    <w:rsid w:val="32CB5C27"/>
    <w:rsid w:val="32CB7791"/>
    <w:rsid w:val="32CB933A"/>
    <w:rsid w:val="32CBD393"/>
    <w:rsid w:val="32D1DAB9"/>
    <w:rsid w:val="32D40731"/>
    <w:rsid w:val="32D66BEF"/>
    <w:rsid w:val="32D7902F"/>
    <w:rsid w:val="32D79D2B"/>
    <w:rsid w:val="32D9A4D1"/>
    <w:rsid w:val="32DDB06E"/>
    <w:rsid w:val="32DE38AA"/>
    <w:rsid w:val="32DEA38B"/>
    <w:rsid w:val="32DF4C0B"/>
    <w:rsid w:val="32E00802"/>
    <w:rsid w:val="32E0AEE9"/>
    <w:rsid w:val="32E1DCBD"/>
    <w:rsid w:val="32E1EBE7"/>
    <w:rsid w:val="32E5EE19"/>
    <w:rsid w:val="32E9D9E4"/>
    <w:rsid w:val="32EB6347"/>
    <w:rsid w:val="32EBED51"/>
    <w:rsid w:val="32EEC9FF"/>
    <w:rsid w:val="32EF5994"/>
    <w:rsid w:val="32EF923B"/>
    <w:rsid w:val="32F03590"/>
    <w:rsid w:val="32F0A271"/>
    <w:rsid w:val="32F62C62"/>
    <w:rsid w:val="32F891D2"/>
    <w:rsid w:val="32FD0C09"/>
    <w:rsid w:val="32FE1B9F"/>
    <w:rsid w:val="33003F3D"/>
    <w:rsid w:val="3300B746"/>
    <w:rsid w:val="3301EF3A"/>
    <w:rsid w:val="330535BE"/>
    <w:rsid w:val="33062C49"/>
    <w:rsid w:val="3306505F"/>
    <w:rsid w:val="33067B50"/>
    <w:rsid w:val="3307C800"/>
    <w:rsid w:val="3308AE7C"/>
    <w:rsid w:val="330CF50B"/>
    <w:rsid w:val="330E7FC5"/>
    <w:rsid w:val="330F9074"/>
    <w:rsid w:val="330FC151"/>
    <w:rsid w:val="33107DD7"/>
    <w:rsid w:val="3310CE52"/>
    <w:rsid w:val="33121052"/>
    <w:rsid w:val="3312B46A"/>
    <w:rsid w:val="3314EB4A"/>
    <w:rsid w:val="3315B11D"/>
    <w:rsid w:val="331A4DFB"/>
    <w:rsid w:val="331A6E88"/>
    <w:rsid w:val="331B577A"/>
    <w:rsid w:val="331DD1C6"/>
    <w:rsid w:val="331F0E15"/>
    <w:rsid w:val="331FD2CF"/>
    <w:rsid w:val="3321C4D6"/>
    <w:rsid w:val="33244B32"/>
    <w:rsid w:val="332B213C"/>
    <w:rsid w:val="332D71BB"/>
    <w:rsid w:val="332EAC8B"/>
    <w:rsid w:val="332F1E08"/>
    <w:rsid w:val="332F3651"/>
    <w:rsid w:val="332F8767"/>
    <w:rsid w:val="332FE526"/>
    <w:rsid w:val="33300793"/>
    <w:rsid w:val="3330C73C"/>
    <w:rsid w:val="33312DB1"/>
    <w:rsid w:val="33317AE5"/>
    <w:rsid w:val="3332DE8F"/>
    <w:rsid w:val="3335C9E7"/>
    <w:rsid w:val="3335D54C"/>
    <w:rsid w:val="333C0BEF"/>
    <w:rsid w:val="333C3A89"/>
    <w:rsid w:val="333C7CE0"/>
    <w:rsid w:val="333FE35D"/>
    <w:rsid w:val="333FE5EA"/>
    <w:rsid w:val="33433354"/>
    <w:rsid w:val="33436578"/>
    <w:rsid w:val="3343C6C2"/>
    <w:rsid w:val="3344719F"/>
    <w:rsid w:val="33460E27"/>
    <w:rsid w:val="3346AD00"/>
    <w:rsid w:val="3347850D"/>
    <w:rsid w:val="3348DC9C"/>
    <w:rsid w:val="334A9AD7"/>
    <w:rsid w:val="334EB5DD"/>
    <w:rsid w:val="33500B69"/>
    <w:rsid w:val="3351916F"/>
    <w:rsid w:val="3353EF25"/>
    <w:rsid w:val="335525DF"/>
    <w:rsid w:val="33587502"/>
    <w:rsid w:val="335AD996"/>
    <w:rsid w:val="335B55BD"/>
    <w:rsid w:val="336060EA"/>
    <w:rsid w:val="3361AE75"/>
    <w:rsid w:val="3361EE10"/>
    <w:rsid w:val="3362AEC8"/>
    <w:rsid w:val="33638298"/>
    <w:rsid w:val="336529D8"/>
    <w:rsid w:val="33657BE4"/>
    <w:rsid w:val="3368AAF0"/>
    <w:rsid w:val="33698A6B"/>
    <w:rsid w:val="3369D15D"/>
    <w:rsid w:val="336A3C1E"/>
    <w:rsid w:val="336BB442"/>
    <w:rsid w:val="336C327C"/>
    <w:rsid w:val="336CD12F"/>
    <w:rsid w:val="337019A2"/>
    <w:rsid w:val="33712395"/>
    <w:rsid w:val="33746BD4"/>
    <w:rsid w:val="337711BD"/>
    <w:rsid w:val="3377B7F6"/>
    <w:rsid w:val="3377ED99"/>
    <w:rsid w:val="3377F4AA"/>
    <w:rsid w:val="3378CF8C"/>
    <w:rsid w:val="3378D122"/>
    <w:rsid w:val="33791036"/>
    <w:rsid w:val="337A013F"/>
    <w:rsid w:val="337B9E2F"/>
    <w:rsid w:val="337C872C"/>
    <w:rsid w:val="337D9A6B"/>
    <w:rsid w:val="337F2390"/>
    <w:rsid w:val="3381E0EE"/>
    <w:rsid w:val="33878EED"/>
    <w:rsid w:val="3387E6E3"/>
    <w:rsid w:val="338AF188"/>
    <w:rsid w:val="338AF23A"/>
    <w:rsid w:val="338B3545"/>
    <w:rsid w:val="338BE3C0"/>
    <w:rsid w:val="338EC3E5"/>
    <w:rsid w:val="338FFDE6"/>
    <w:rsid w:val="33930BE4"/>
    <w:rsid w:val="3397BE04"/>
    <w:rsid w:val="3398CB78"/>
    <w:rsid w:val="339A8953"/>
    <w:rsid w:val="339B553D"/>
    <w:rsid w:val="339CF180"/>
    <w:rsid w:val="33A1E4F8"/>
    <w:rsid w:val="33A1F689"/>
    <w:rsid w:val="33A22CCC"/>
    <w:rsid w:val="33A4578F"/>
    <w:rsid w:val="33A462BF"/>
    <w:rsid w:val="33A6B8F0"/>
    <w:rsid w:val="33A78266"/>
    <w:rsid w:val="33A842D8"/>
    <w:rsid w:val="33A88A15"/>
    <w:rsid w:val="33AA7560"/>
    <w:rsid w:val="33AB82E7"/>
    <w:rsid w:val="33AC5904"/>
    <w:rsid w:val="33B343B1"/>
    <w:rsid w:val="33B44F58"/>
    <w:rsid w:val="33B65139"/>
    <w:rsid w:val="33B71C88"/>
    <w:rsid w:val="33B782F8"/>
    <w:rsid w:val="33B9A0F5"/>
    <w:rsid w:val="33BACDE8"/>
    <w:rsid w:val="33BC3F82"/>
    <w:rsid w:val="33BD7B40"/>
    <w:rsid w:val="33C4F0E6"/>
    <w:rsid w:val="33C9D7EA"/>
    <w:rsid w:val="33CC8932"/>
    <w:rsid w:val="33CEAB35"/>
    <w:rsid w:val="33D3618A"/>
    <w:rsid w:val="33D4E8C8"/>
    <w:rsid w:val="33D62A2D"/>
    <w:rsid w:val="33D75BD7"/>
    <w:rsid w:val="33D7E566"/>
    <w:rsid w:val="33DED24D"/>
    <w:rsid w:val="33DFEB1C"/>
    <w:rsid w:val="33E17E98"/>
    <w:rsid w:val="33E5E827"/>
    <w:rsid w:val="33E783EC"/>
    <w:rsid w:val="33EB577A"/>
    <w:rsid w:val="33ED4223"/>
    <w:rsid w:val="33F3307D"/>
    <w:rsid w:val="33F5563E"/>
    <w:rsid w:val="33F7A29A"/>
    <w:rsid w:val="33F8AFB4"/>
    <w:rsid w:val="33F9067B"/>
    <w:rsid w:val="33F972DA"/>
    <w:rsid w:val="33F9FA92"/>
    <w:rsid w:val="33FA156E"/>
    <w:rsid w:val="33FBBA35"/>
    <w:rsid w:val="33FF8109"/>
    <w:rsid w:val="3401F30C"/>
    <w:rsid w:val="340219F4"/>
    <w:rsid w:val="3405944D"/>
    <w:rsid w:val="3405F97F"/>
    <w:rsid w:val="34079A17"/>
    <w:rsid w:val="34079D3E"/>
    <w:rsid w:val="340821D8"/>
    <w:rsid w:val="340ABE19"/>
    <w:rsid w:val="340C0416"/>
    <w:rsid w:val="340DCEC0"/>
    <w:rsid w:val="340EA15F"/>
    <w:rsid w:val="34100EEF"/>
    <w:rsid w:val="3410A498"/>
    <w:rsid w:val="3411BDCD"/>
    <w:rsid w:val="3412A012"/>
    <w:rsid w:val="3417B431"/>
    <w:rsid w:val="341817E3"/>
    <w:rsid w:val="341836EA"/>
    <w:rsid w:val="34197D7E"/>
    <w:rsid w:val="341A148F"/>
    <w:rsid w:val="341AC0DB"/>
    <w:rsid w:val="341ACA8C"/>
    <w:rsid w:val="341B84A0"/>
    <w:rsid w:val="341C53B0"/>
    <w:rsid w:val="341C865C"/>
    <w:rsid w:val="341D6F1D"/>
    <w:rsid w:val="341DE1B4"/>
    <w:rsid w:val="34206503"/>
    <w:rsid w:val="34226F38"/>
    <w:rsid w:val="34236CFD"/>
    <w:rsid w:val="3427430F"/>
    <w:rsid w:val="342757FB"/>
    <w:rsid w:val="342B1401"/>
    <w:rsid w:val="3430E6BF"/>
    <w:rsid w:val="34319A8B"/>
    <w:rsid w:val="3431EB41"/>
    <w:rsid w:val="34321413"/>
    <w:rsid w:val="3432E46B"/>
    <w:rsid w:val="34336CF5"/>
    <w:rsid w:val="3435286C"/>
    <w:rsid w:val="3435C442"/>
    <w:rsid w:val="34379576"/>
    <w:rsid w:val="3439BD68"/>
    <w:rsid w:val="343CD82D"/>
    <w:rsid w:val="343D5AF2"/>
    <w:rsid w:val="3440DD7F"/>
    <w:rsid w:val="34412E18"/>
    <w:rsid w:val="34433C88"/>
    <w:rsid w:val="3445266D"/>
    <w:rsid w:val="3448CCBC"/>
    <w:rsid w:val="34499C1B"/>
    <w:rsid w:val="344D9311"/>
    <w:rsid w:val="344E3D88"/>
    <w:rsid w:val="344EDB59"/>
    <w:rsid w:val="3450D4D1"/>
    <w:rsid w:val="3453030D"/>
    <w:rsid w:val="34548ED1"/>
    <w:rsid w:val="345588C4"/>
    <w:rsid w:val="34561A65"/>
    <w:rsid w:val="34589D7E"/>
    <w:rsid w:val="345D11A5"/>
    <w:rsid w:val="345EF649"/>
    <w:rsid w:val="34602952"/>
    <w:rsid w:val="346149F3"/>
    <w:rsid w:val="34619800"/>
    <w:rsid w:val="3462CA0C"/>
    <w:rsid w:val="3463286D"/>
    <w:rsid w:val="3464A9F3"/>
    <w:rsid w:val="346503F9"/>
    <w:rsid w:val="3466EB6D"/>
    <w:rsid w:val="3466FCA4"/>
    <w:rsid w:val="34696462"/>
    <w:rsid w:val="3469941E"/>
    <w:rsid w:val="346B6E20"/>
    <w:rsid w:val="346E1F41"/>
    <w:rsid w:val="34707684"/>
    <w:rsid w:val="347311BF"/>
    <w:rsid w:val="3473314F"/>
    <w:rsid w:val="34751902"/>
    <w:rsid w:val="3475EF6C"/>
    <w:rsid w:val="3476B270"/>
    <w:rsid w:val="3477A7CD"/>
    <w:rsid w:val="3477B852"/>
    <w:rsid w:val="34781CAB"/>
    <w:rsid w:val="347A2E1E"/>
    <w:rsid w:val="347AEC5E"/>
    <w:rsid w:val="347B3244"/>
    <w:rsid w:val="347DFFB6"/>
    <w:rsid w:val="347E8446"/>
    <w:rsid w:val="348043B3"/>
    <w:rsid w:val="34836F16"/>
    <w:rsid w:val="348388BC"/>
    <w:rsid w:val="3488860D"/>
    <w:rsid w:val="348AD989"/>
    <w:rsid w:val="348D7A4E"/>
    <w:rsid w:val="348DE267"/>
    <w:rsid w:val="348EDC5A"/>
    <w:rsid w:val="3490622B"/>
    <w:rsid w:val="34914160"/>
    <w:rsid w:val="34925342"/>
    <w:rsid w:val="3493339A"/>
    <w:rsid w:val="3493A70A"/>
    <w:rsid w:val="3493E0F1"/>
    <w:rsid w:val="34968109"/>
    <w:rsid w:val="349919E4"/>
    <w:rsid w:val="3499CA49"/>
    <w:rsid w:val="349A1945"/>
    <w:rsid w:val="349A2DA1"/>
    <w:rsid w:val="349AA397"/>
    <w:rsid w:val="349D9AE8"/>
    <w:rsid w:val="34A0ACF2"/>
    <w:rsid w:val="34A1B5C4"/>
    <w:rsid w:val="34A24853"/>
    <w:rsid w:val="34A55B82"/>
    <w:rsid w:val="34A586B8"/>
    <w:rsid w:val="34A77B46"/>
    <w:rsid w:val="34A87842"/>
    <w:rsid w:val="34A980CE"/>
    <w:rsid w:val="34AAC3B9"/>
    <w:rsid w:val="34AAF10A"/>
    <w:rsid w:val="34AB0F57"/>
    <w:rsid w:val="34AF0DD2"/>
    <w:rsid w:val="34AFD928"/>
    <w:rsid w:val="34B1ED0B"/>
    <w:rsid w:val="34B2711D"/>
    <w:rsid w:val="34B5FD97"/>
    <w:rsid w:val="34B6D4E8"/>
    <w:rsid w:val="34B94D8D"/>
    <w:rsid w:val="34B9AAF5"/>
    <w:rsid w:val="34BBE4D0"/>
    <w:rsid w:val="34BC34BB"/>
    <w:rsid w:val="34BCE0F8"/>
    <w:rsid w:val="34BD1270"/>
    <w:rsid w:val="34BFDDFC"/>
    <w:rsid w:val="34C0A542"/>
    <w:rsid w:val="34C48576"/>
    <w:rsid w:val="34C65F9B"/>
    <w:rsid w:val="34C8C825"/>
    <w:rsid w:val="34C8DC0F"/>
    <w:rsid w:val="34CBB328"/>
    <w:rsid w:val="34CDEF09"/>
    <w:rsid w:val="34CE6265"/>
    <w:rsid w:val="34CFC2F8"/>
    <w:rsid w:val="34CFC6D9"/>
    <w:rsid w:val="34D0F56B"/>
    <w:rsid w:val="34D0FB2F"/>
    <w:rsid w:val="34D21646"/>
    <w:rsid w:val="34D2BBD3"/>
    <w:rsid w:val="34D44B40"/>
    <w:rsid w:val="34D46220"/>
    <w:rsid w:val="34D62811"/>
    <w:rsid w:val="34D6F521"/>
    <w:rsid w:val="34D82040"/>
    <w:rsid w:val="34DA5180"/>
    <w:rsid w:val="34DBE323"/>
    <w:rsid w:val="34DC4632"/>
    <w:rsid w:val="34DE9697"/>
    <w:rsid w:val="34DF3FA6"/>
    <w:rsid w:val="34E14042"/>
    <w:rsid w:val="34E276ED"/>
    <w:rsid w:val="34E3A3E9"/>
    <w:rsid w:val="34E7207C"/>
    <w:rsid w:val="34E783FE"/>
    <w:rsid w:val="34E8A36F"/>
    <w:rsid w:val="34E9A1C1"/>
    <w:rsid w:val="34EC55B7"/>
    <w:rsid w:val="34EC9971"/>
    <w:rsid w:val="34F02F03"/>
    <w:rsid w:val="34F259F4"/>
    <w:rsid w:val="34F29DB7"/>
    <w:rsid w:val="34F4AEFD"/>
    <w:rsid w:val="34F58834"/>
    <w:rsid w:val="34F6AE43"/>
    <w:rsid w:val="34F7AE14"/>
    <w:rsid w:val="34FA65F8"/>
    <w:rsid w:val="34FB2079"/>
    <w:rsid w:val="34FD4E32"/>
    <w:rsid w:val="35004EE0"/>
    <w:rsid w:val="35032D1B"/>
    <w:rsid w:val="35033B84"/>
    <w:rsid w:val="35059A9A"/>
    <w:rsid w:val="3505BA69"/>
    <w:rsid w:val="35072D60"/>
    <w:rsid w:val="3507F39B"/>
    <w:rsid w:val="3507FDFB"/>
    <w:rsid w:val="3508F552"/>
    <w:rsid w:val="350CADE5"/>
    <w:rsid w:val="350E6069"/>
    <w:rsid w:val="3510FA41"/>
    <w:rsid w:val="35120C53"/>
    <w:rsid w:val="3514F651"/>
    <w:rsid w:val="3516A5CA"/>
    <w:rsid w:val="3517EEF2"/>
    <w:rsid w:val="35187602"/>
    <w:rsid w:val="3518EEF3"/>
    <w:rsid w:val="351A03B0"/>
    <w:rsid w:val="351AC166"/>
    <w:rsid w:val="351C1387"/>
    <w:rsid w:val="351C780C"/>
    <w:rsid w:val="351D709A"/>
    <w:rsid w:val="3521F6FF"/>
    <w:rsid w:val="35231E3B"/>
    <w:rsid w:val="352697EC"/>
    <w:rsid w:val="35291F65"/>
    <w:rsid w:val="352EB30F"/>
    <w:rsid w:val="352F1A50"/>
    <w:rsid w:val="352F3625"/>
    <w:rsid w:val="352F392A"/>
    <w:rsid w:val="3530F6F3"/>
    <w:rsid w:val="3532937A"/>
    <w:rsid w:val="35336851"/>
    <w:rsid w:val="3535E538"/>
    <w:rsid w:val="35368422"/>
    <w:rsid w:val="353BB9F4"/>
    <w:rsid w:val="353DF77B"/>
    <w:rsid w:val="353FE02D"/>
    <w:rsid w:val="35439316"/>
    <w:rsid w:val="3544AC37"/>
    <w:rsid w:val="3544D64C"/>
    <w:rsid w:val="354C7937"/>
    <w:rsid w:val="354E15C8"/>
    <w:rsid w:val="35504DA9"/>
    <w:rsid w:val="3556FD54"/>
    <w:rsid w:val="355CD1D3"/>
    <w:rsid w:val="355D57D1"/>
    <w:rsid w:val="356176F7"/>
    <w:rsid w:val="35637342"/>
    <w:rsid w:val="3564C3ED"/>
    <w:rsid w:val="3566B75F"/>
    <w:rsid w:val="35686ACB"/>
    <w:rsid w:val="35692FD9"/>
    <w:rsid w:val="356C0FE6"/>
    <w:rsid w:val="356E9A59"/>
    <w:rsid w:val="356EB033"/>
    <w:rsid w:val="356FBC7D"/>
    <w:rsid w:val="356FF79A"/>
    <w:rsid w:val="356FFF55"/>
    <w:rsid w:val="357314EF"/>
    <w:rsid w:val="35735CA8"/>
    <w:rsid w:val="3574551B"/>
    <w:rsid w:val="3576C3B1"/>
    <w:rsid w:val="3576E895"/>
    <w:rsid w:val="357B4EFC"/>
    <w:rsid w:val="357C4E5B"/>
    <w:rsid w:val="357CBCB7"/>
    <w:rsid w:val="3583A1FF"/>
    <w:rsid w:val="3585CFA9"/>
    <w:rsid w:val="3586AA40"/>
    <w:rsid w:val="35889C2F"/>
    <w:rsid w:val="35896507"/>
    <w:rsid w:val="358D11A2"/>
    <w:rsid w:val="358E833B"/>
    <w:rsid w:val="358F3590"/>
    <w:rsid w:val="35949380"/>
    <w:rsid w:val="3594C5AB"/>
    <w:rsid w:val="359613DB"/>
    <w:rsid w:val="359616ED"/>
    <w:rsid w:val="3596888B"/>
    <w:rsid w:val="359A2799"/>
    <w:rsid w:val="359AB7F8"/>
    <w:rsid w:val="359E04DB"/>
    <w:rsid w:val="359E81BC"/>
    <w:rsid w:val="35A01F2C"/>
    <w:rsid w:val="35A14054"/>
    <w:rsid w:val="35A24E49"/>
    <w:rsid w:val="35A3C263"/>
    <w:rsid w:val="35A60CEC"/>
    <w:rsid w:val="35A922DF"/>
    <w:rsid w:val="35AA0D65"/>
    <w:rsid w:val="35AB07FE"/>
    <w:rsid w:val="35ACB0B1"/>
    <w:rsid w:val="35AF2A53"/>
    <w:rsid w:val="35B5CA47"/>
    <w:rsid w:val="35B73832"/>
    <w:rsid w:val="35B7BFB9"/>
    <w:rsid w:val="35B95E21"/>
    <w:rsid w:val="35BA3619"/>
    <w:rsid w:val="35BB6C13"/>
    <w:rsid w:val="35BBADA5"/>
    <w:rsid w:val="35BC181E"/>
    <w:rsid w:val="35BD0E43"/>
    <w:rsid w:val="35BEFD6D"/>
    <w:rsid w:val="35BF577C"/>
    <w:rsid w:val="35C75920"/>
    <w:rsid w:val="35C7F9E1"/>
    <w:rsid w:val="35C98FFB"/>
    <w:rsid w:val="35D08667"/>
    <w:rsid w:val="35D129CB"/>
    <w:rsid w:val="35D5E3FA"/>
    <w:rsid w:val="35D61BC8"/>
    <w:rsid w:val="35D950F5"/>
    <w:rsid w:val="35DA6821"/>
    <w:rsid w:val="35DDE579"/>
    <w:rsid w:val="35DF134E"/>
    <w:rsid w:val="35E166AD"/>
    <w:rsid w:val="35E17B06"/>
    <w:rsid w:val="35E19306"/>
    <w:rsid w:val="35EB6507"/>
    <w:rsid w:val="35EB6D21"/>
    <w:rsid w:val="35EC4934"/>
    <w:rsid w:val="35ED4D6D"/>
    <w:rsid w:val="35EDFB2D"/>
    <w:rsid w:val="35EE6BE2"/>
    <w:rsid w:val="35F19EC2"/>
    <w:rsid w:val="35F23AB3"/>
    <w:rsid w:val="35F2806E"/>
    <w:rsid w:val="35F2B7CB"/>
    <w:rsid w:val="35F45010"/>
    <w:rsid w:val="35F5EE89"/>
    <w:rsid w:val="35F98E41"/>
    <w:rsid w:val="35F993D5"/>
    <w:rsid w:val="35F9EBEE"/>
    <w:rsid w:val="35FB99A6"/>
    <w:rsid w:val="35FD524B"/>
    <w:rsid w:val="3600FDD4"/>
    <w:rsid w:val="360251DB"/>
    <w:rsid w:val="36043E96"/>
    <w:rsid w:val="3604DBBC"/>
    <w:rsid w:val="360503BD"/>
    <w:rsid w:val="3607D7DA"/>
    <w:rsid w:val="3609F0E4"/>
    <w:rsid w:val="3609FC49"/>
    <w:rsid w:val="360B900B"/>
    <w:rsid w:val="360B9F41"/>
    <w:rsid w:val="360C7F2A"/>
    <w:rsid w:val="360E180C"/>
    <w:rsid w:val="361028CC"/>
    <w:rsid w:val="3611FC21"/>
    <w:rsid w:val="36145D0B"/>
    <w:rsid w:val="36154E5E"/>
    <w:rsid w:val="3616A6E7"/>
    <w:rsid w:val="36173EC6"/>
    <w:rsid w:val="361E21F1"/>
    <w:rsid w:val="3620A784"/>
    <w:rsid w:val="3620E44D"/>
    <w:rsid w:val="36214BC6"/>
    <w:rsid w:val="36232B08"/>
    <w:rsid w:val="36236B15"/>
    <w:rsid w:val="36261957"/>
    <w:rsid w:val="362794F0"/>
    <w:rsid w:val="3629F7C9"/>
    <w:rsid w:val="362A6D13"/>
    <w:rsid w:val="362AABF8"/>
    <w:rsid w:val="362BD8C3"/>
    <w:rsid w:val="362D940F"/>
    <w:rsid w:val="362ECCAF"/>
    <w:rsid w:val="362F22E9"/>
    <w:rsid w:val="362FA71A"/>
    <w:rsid w:val="362FC0C0"/>
    <w:rsid w:val="3632EE0B"/>
    <w:rsid w:val="3636124D"/>
    <w:rsid w:val="36380AF4"/>
    <w:rsid w:val="36389469"/>
    <w:rsid w:val="363A9FBC"/>
    <w:rsid w:val="363B3068"/>
    <w:rsid w:val="363B840E"/>
    <w:rsid w:val="363CE17B"/>
    <w:rsid w:val="363E9DC5"/>
    <w:rsid w:val="364123FE"/>
    <w:rsid w:val="3642F38E"/>
    <w:rsid w:val="36433B95"/>
    <w:rsid w:val="3643463F"/>
    <w:rsid w:val="36444955"/>
    <w:rsid w:val="3645552B"/>
    <w:rsid w:val="364A861F"/>
    <w:rsid w:val="364E3397"/>
    <w:rsid w:val="364E86FD"/>
    <w:rsid w:val="36507F70"/>
    <w:rsid w:val="3651A09B"/>
    <w:rsid w:val="3652EA7C"/>
    <w:rsid w:val="3653B79E"/>
    <w:rsid w:val="3653DD5B"/>
    <w:rsid w:val="3656068F"/>
    <w:rsid w:val="3657FF8C"/>
    <w:rsid w:val="365BDBB5"/>
    <w:rsid w:val="365BFE0F"/>
    <w:rsid w:val="365E860C"/>
    <w:rsid w:val="36634E16"/>
    <w:rsid w:val="3664D240"/>
    <w:rsid w:val="366626BB"/>
    <w:rsid w:val="36664C3A"/>
    <w:rsid w:val="3668FC0C"/>
    <w:rsid w:val="366E1A0D"/>
    <w:rsid w:val="366F716E"/>
    <w:rsid w:val="36700C96"/>
    <w:rsid w:val="3671E534"/>
    <w:rsid w:val="367234A8"/>
    <w:rsid w:val="3675CA7B"/>
    <w:rsid w:val="3677B90D"/>
    <w:rsid w:val="36783A4F"/>
    <w:rsid w:val="367BDFFA"/>
    <w:rsid w:val="367D5CB7"/>
    <w:rsid w:val="367DD5C4"/>
    <w:rsid w:val="36837826"/>
    <w:rsid w:val="36884166"/>
    <w:rsid w:val="3689047C"/>
    <w:rsid w:val="368CB3EB"/>
    <w:rsid w:val="368E0A7E"/>
    <w:rsid w:val="368FD337"/>
    <w:rsid w:val="369024AB"/>
    <w:rsid w:val="3690B295"/>
    <w:rsid w:val="3693B948"/>
    <w:rsid w:val="36947F7B"/>
    <w:rsid w:val="3696C95F"/>
    <w:rsid w:val="36981144"/>
    <w:rsid w:val="36987DDF"/>
    <w:rsid w:val="3698CCF6"/>
    <w:rsid w:val="369B0475"/>
    <w:rsid w:val="369C35D6"/>
    <w:rsid w:val="369D746F"/>
    <w:rsid w:val="36A0BDBE"/>
    <w:rsid w:val="36A7ADBE"/>
    <w:rsid w:val="36A85F98"/>
    <w:rsid w:val="36A88191"/>
    <w:rsid w:val="36A8E9C6"/>
    <w:rsid w:val="36A9DB21"/>
    <w:rsid w:val="36AD0E63"/>
    <w:rsid w:val="36ADE568"/>
    <w:rsid w:val="36B2E6DF"/>
    <w:rsid w:val="36B8D82D"/>
    <w:rsid w:val="36B98422"/>
    <w:rsid w:val="36BAE283"/>
    <w:rsid w:val="36BAE599"/>
    <w:rsid w:val="36BB37DD"/>
    <w:rsid w:val="36BBFB5A"/>
    <w:rsid w:val="36BDF9CC"/>
    <w:rsid w:val="36C02039"/>
    <w:rsid w:val="36C0E653"/>
    <w:rsid w:val="36C275CF"/>
    <w:rsid w:val="36C7058D"/>
    <w:rsid w:val="36C80BCB"/>
    <w:rsid w:val="36C9D598"/>
    <w:rsid w:val="36CB5685"/>
    <w:rsid w:val="36CBAF7E"/>
    <w:rsid w:val="36CC471D"/>
    <w:rsid w:val="36CE18DA"/>
    <w:rsid w:val="36D0945A"/>
    <w:rsid w:val="36D0BE2B"/>
    <w:rsid w:val="36D49113"/>
    <w:rsid w:val="36D51371"/>
    <w:rsid w:val="36D76E24"/>
    <w:rsid w:val="36D78488"/>
    <w:rsid w:val="36DAB2E0"/>
    <w:rsid w:val="36DAF5E1"/>
    <w:rsid w:val="36DB74A1"/>
    <w:rsid w:val="36DF51BC"/>
    <w:rsid w:val="36E07D61"/>
    <w:rsid w:val="36E20374"/>
    <w:rsid w:val="36E24DA3"/>
    <w:rsid w:val="36E5EE2E"/>
    <w:rsid w:val="36E5FCC5"/>
    <w:rsid w:val="36E6B35B"/>
    <w:rsid w:val="36E72824"/>
    <w:rsid w:val="36E79D8B"/>
    <w:rsid w:val="36E83E65"/>
    <w:rsid w:val="36E89F43"/>
    <w:rsid w:val="36E89F4D"/>
    <w:rsid w:val="36F0D7EB"/>
    <w:rsid w:val="36F500F6"/>
    <w:rsid w:val="36F614D1"/>
    <w:rsid w:val="36F95F96"/>
    <w:rsid w:val="36F9FC60"/>
    <w:rsid w:val="36FC7E93"/>
    <w:rsid w:val="36FD2FFA"/>
    <w:rsid w:val="36FE276D"/>
    <w:rsid w:val="36FE50CB"/>
    <w:rsid w:val="36FF9A84"/>
    <w:rsid w:val="37016BA2"/>
    <w:rsid w:val="37020853"/>
    <w:rsid w:val="3702532A"/>
    <w:rsid w:val="37035099"/>
    <w:rsid w:val="37083942"/>
    <w:rsid w:val="37092AA7"/>
    <w:rsid w:val="370AA428"/>
    <w:rsid w:val="370B6235"/>
    <w:rsid w:val="370C6829"/>
    <w:rsid w:val="370CC471"/>
    <w:rsid w:val="370D43E8"/>
    <w:rsid w:val="370F4082"/>
    <w:rsid w:val="37101C7D"/>
    <w:rsid w:val="37156357"/>
    <w:rsid w:val="37189DE1"/>
    <w:rsid w:val="371C670C"/>
    <w:rsid w:val="37215559"/>
    <w:rsid w:val="3727231E"/>
    <w:rsid w:val="3729507E"/>
    <w:rsid w:val="3729B493"/>
    <w:rsid w:val="372A954E"/>
    <w:rsid w:val="372CB73C"/>
    <w:rsid w:val="372EF0E5"/>
    <w:rsid w:val="373B9B4E"/>
    <w:rsid w:val="373BF108"/>
    <w:rsid w:val="373D2802"/>
    <w:rsid w:val="373EFC99"/>
    <w:rsid w:val="37401D1F"/>
    <w:rsid w:val="37408C6C"/>
    <w:rsid w:val="37418ABD"/>
    <w:rsid w:val="3743E622"/>
    <w:rsid w:val="374530C6"/>
    <w:rsid w:val="374617D1"/>
    <w:rsid w:val="374A5C45"/>
    <w:rsid w:val="374B89D4"/>
    <w:rsid w:val="374CF1E1"/>
    <w:rsid w:val="374ECF85"/>
    <w:rsid w:val="374EEC31"/>
    <w:rsid w:val="374F4345"/>
    <w:rsid w:val="3750E370"/>
    <w:rsid w:val="37521680"/>
    <w:rsid w:val="37542817"/>
    <w:rsid w:val="37548659"/>
    <w:rsid w:val="37569188"/>
    <w:rsid w:val="37569D71"/>
    <w:rsid w:val="375840DA"/>
    <w:rsid w:val="375AA108"/>
    <w:rsid w:val="375BB05F"/>
    <w:rsid w:val="375DFF7C"/>
    <w:rsid w:val="375F26B0"/>
    <w:rsid w:val="37609125"/>
    <w:rsid w:val="376112BC"/>
    <w:rsid w:val="3762BCC9"/>
    <w:rsid w:val="37641DC9"/>
    <w:rsid w:val="37663B96"/>
    <w:rsid w:val="376711DD"/>
    <w:rsid w:val="3767ECBC"/>
    <w:rsid w:val="376AC82C"/>
    <w:rsid w:val="376C6861"/>
    <w:rsid w:val="376ED370"/>
    <w:rsid w:val="37731EFE"/>
    <w:rsid w:val="377474CA"/>
    <w:rsid w:val="377590DB"/>
    <w:rsid w:val="3775F411"/>
    <w:rsid w:val="3775FB78"/>
    <w:rsid w:val="377750B7"/>
    <w:rsid w:val="377973D4"/>
    <w:rsid w:val="377A3204"/>
    <w:rsid w:val="377B322E"/>
    <w:rsid w:val="377DCD39"/>
    <w:rsid w:val="377DED19"/>
    <w:rsid w:val="377E3503"/>
    <w:rsid w:val="377F43B6"/>
    <w:rsid w:val="377F465D"/>
    <w:rsid w:val="377F4F25"/>
    <w:rsid w:val="37817B40"/>
    <w:rsid w:val="3785410A"/>
    <w:rsid w:val="37854AEF"/>
    <w:rsid w:val="3785F27A"/>
    <w:rsid w:val="378D7570"/>
    <w:rsid w:val="378E652C"/>
    <w:rsid w:val="378FDE85"/>
    <w:rsid w:val="3790C87C"/>
    <w:rsid w:val="37918A79"/>
    <w:rsid w:val="3791EA88"/>
    <w:rsid w:val="3793C069"/>
    <w:rsid w:val="37952036"/>
    <w:rsid w:val="3795BE46"/>
    <w:rsid w:val="3796539F"/>
    <w:rsid w:val="3796CC52"/>
    <w:rsid w:val="3797C679"/>
    <w:rsid w:val="37982F0C"/>
    <w:rsid w:val="379F9367"/>
    <w:rsid w:val="37A4D97E"/>
    <w:rsid w:val="37A7CDAA"/>
    <w:rsid w:val="37AA2ECD"/>
    <w:rsid w:val="37AABAF5"/>
    <w:rsid w:val="37AB4DA9"/>
    <w:rsid w:val="37AB7878"/>
    <w:rsid w:val="37ACD5D1"/>
    <w:rsid w:val="37AD5E19"/>
    <w:rsid w:val="37ADC5DC"/>
    <w:rsid w:val="37B0F12F"/>
    <w:rsid w:val="37B1AED8"/>
    <w:rsid w:val="37B53ADA"/>
    <w:rsid w:val="37B5C72A"/>
    <w:rsid w:val="37B84F38"/>
    <w:rsid w:val="37BA4C5B"/>
    <w:rsid w:val="37BAAE60"/>
    <w:rsid w:val="37BE08A9"/>
    <w:rsid w:val="37BEC3A4"/>
    <w:rsid w:val="37C15C28"/>
    <w:rsid w:val="37C20D51"/>
    <w:rsid w:val="37C4E3E6"/>
    <w:rsid w:val="37C6DB00"/>
    <w:rsid w:val="37C85897"/>
    <w:rsid w:val="37C87BF8"/>
    <w:rsid w:val="37C8BD82"/>
    <w:rsid w:val="37C90757"/>
    <w:rsid w:val="37CA8858"/>
    <w:rsid w:val="37CC6A8A"/>
    <w:rsid w:val="37D209E4"/>
    <w:rsid w:val="37D25D21"/>
    <w:rsid w:val="37D2DD6F"/>
    <w:rsid w:val="37D94A81"/>
    <w:rsid w:val="37D9841F"/>
    <w:rsid w:val="37DC6F6A"/>
    <w:rsid w:val="37DDDEE6"/>
    <w:rsid w:val="37DFAB3B"/>
    <w:rsid w:val="37DFD853"/>
    <w:rsid w:val="37E3D7F7"/>
    <w:rsid w:val="37E5F71F"/>
    <w:rsid w:val="37E78BF8"/>
    <w:rsid w:val="37E9932E"/>
    <w:rsid w:val="37ED3610"/>
    <w:rsid w:val="37EDCEA3"/>
    <w:rsid w:val="37EE806F"/>
    <w:rsid w:val="37EEF61A"/>
    <w:rsid w:val="37F00139"/>
    <w:rsid w:val="37F710FE"/>
    <w:rsid w:val="37F81FAF"/>
    <w:rsid w:val="37F95F72"/>
    <w:rsid w:val="37F97E9F"/>
    <w:rsid w:val="37FA8A44"/>
    <w:rsid w:val="37FAFD94"/>
    <w:rsid w:val="37FC014F"/>
    <w:rsid w:val="37FD26EC"/>
    <w:rsid w:val="37FE42D5"/>
    <w:rsid w:val="37FEA810"/>
    <w:rsid w:val="38030616"/>
    <w:rsid w:val="38048798"/>
    <w:rsid w:val="3804B877"/>
    <w:rsid w:val="38062247"/>
    <w:rsid w:val="3809391E"/>
    <w:rsid w:val="380B3DB5"/>
    <w:rsid w:val="380E2916"/>
    <w:rsid w:val="380EA770"/>
    <w:rsid w:val="38135396"/>
    <w:rsid w:val="3815360F"/>
    <w:rsid w:val="381695F8"/>
    <w:rsid w:val="3817D920"/>
    <w:rsid w:val="3818684A"/>
    <w:rsid w:val="3818F6D4"/>
    <w:rsid w:val="381B5448"/>
    <w:rsid w:val="381DC191"/>
    <w:rsid w:val="381E3419"/>
    <w:rsid w:val="381F0CC3"/>
    <w:rsid w:val="381F72E1"/>
    <w:rsid w:val="38204E66"/>
    <w:rsid w:val="38206179"/>
    <w:rsid w:val="3821208D"/>
    <w:rsid w:val="38213F5B"/>
    <w:rsid w:val="3824E4B6"/>
    <w:rsid w:val="38250D91"/>
    <w:rsid w:val="382583A1"/>
    <w:rsid w:val="382666B3"/>
    <w:rsid w:val="382673B3"/>
    <w:rsid w:val="3826C96B"/>
    <w:rsid w:val="38280F45"/>
    <w:rsid w:val="382AAC6B"/>
    <w:rsid w:val="382C1A95"/>
    <w:rsid w:val="382D847B"/>
    <w:rsid w:val="3832B659"/>
    <w:rsid w:val="3833B5C9"/>
    <w:rsid w:val="38354C67"/>
    <w:rsid w:val="383648FA"/>
    <w:rsid w:val="38368D69"/>
    <w:rsid w:val="3838E45F"/>
    <w:rsid w:val="383D32D0"/>
    <w:rsid w:val="383D7A40"/>
    <w:rsid w:val="383DDA8E"/>
    <w:rsid w:val="383E3D62"/>
    <w:rsid w:val="383F5455"/>
    <w:rsid w:val="3841F408"/>
    <w:rsid w:val="38459474"/>
    <w:rsid w:val="38462555"/>
    <w:rsid w:val="38478C90"/>
    <w:rsid w:val="38481A94"/>
    <w:rsid w:val="3848F18E"/>
    <w:rsid w:val="3849F2CA"/>
    <w:rsid w:val="384A7DD6"/>
    <w:rsid w:val="384B4A22"/>
    <w:rsid w:val="384B9B88"/>
    <w:rsid w:val="384E0931"/>
    <w:rsid w:val="384EFC86"/>
    <w:rsid w:val="38503BFC"/>
    <w:rsid w:val="38519D88"/>
    <w:rsid w:val="38527A9E"/>
    <w:rsid w:val="3855D95D"/>
    <w:rsid w:val="385747DA"/>
    <w:rsid w:val="38576756"/>
    <w:rsid w:val="3857D42D"/>
    <w:rsid w:val="3857FBE1"/>
    <w:rsid w:val="385A199E"/>
    <w:rsid w:val="385B0DCE"/>
    <w:rsid w:val="385B1F0A"/>
    <w:rsid w:val="385FBC92"/>
    <w:rsid w:val="386085E8"/>
    <w:rsid w:val="386157E2"/>
    <w:rsid w:val="3862350B"/>
    <w:rsid w:val="38631E0D"/>
    <w:rsid w:val="386416E3"/>
    <w:rsid w:val="386464FE"/>
    <w:rsid w:val="38677BEA"/>
    <w:rsid w:val="3867E0FB"/>
    <w:rsid w:val="3869A04B"/>
    <w:rsid w:val="386AFABA"/>
    <w:rsid w:val="386B60CA"/>
    <w:rsid w:val="386BA76B"/>
    <w:rsid w:val="386E96FD"/>
    <w:rsid w:val="386FA642"/>
    <w:rsid w:val="38723911"/>
    <w:rsid w:val="3877D324"/>
    <w:rsid w:val="3877DCC2"/>
    <w:rsid w:val="387AA547"/>
    <w:rsid w:val="387B0165"/>
    <w:rsid w:val="387BB577"/>
    <w:rsid w:val="387D05F6"/>
    <w:rsid w:val="387D31D6"/>
    <w:rsid w:val="387DC191"/>
    <w:rsid w:val="387DED2F"/>
    <w:rsid w:val="387F2087"/>
    <w:rsid w:val="38826239"/>
    <w:rsid w:val="388417C3"/>
    <w:rsid w:val="38871956"/>
    <w:rsid w:val="388DC36D"/>
    <w:rsid w:val="388EC297"/>
    <w:rsid w:val="388F8335"/>
    <w:rsid w:val="38916CCC"/>
    <w:rsid w:val="389261F1"/>
    <w:rsid w:val="38933A83"/>
    <w:rsid w:val="389752DC"/>
    <w:rsid w:val="38977B3B"/>
    <w:rsid w:val="38993565"/>
    <w:rsid w:val="389C5BEC"/>
    <w:rsid w:val="389D435F"/>
    <w:rsid w:val="389DBCFE"/>
    <w:rsid w:val="389E2908"/>
    <w:rsid w:val="389F5134"/>
    <w:rsid w:val="38A18A61"/>
    <w:rsid w:val="38A42077"/>
    <w:rsid w:val="38A6373F"/>
    <w:rsid w:val="38AA6B4E"/>
    <w:rsid w:val="38AB9738"/>
    <w:rsid w:val="38AC25E1"/>
    <w:rsid w:val="38AC3220"/>
    <w:rsid w:val="38ACB8A9"/>
    <w:rsid w:val="38AE5BB6"/>
    <w:rsid w:val="38AFEB11"/>
    <w:rsid w:val="38B110C9"/>
    <w:rsid w:val="38B13050"/>
    <w:rsid w:val="38B1766C"/>
    <w:rsid w:val="38B4BFCA"/>
    <w:rsid w:val="38B5F5A3"/>
    <w:rsid w:val="38BA21EB"/>
    <w:rsid w:val="38BAEB9C"/>
    <w:rsid w:val="38BEFD6A"/>
    <w:rsid w:val="38C08E3B"/>
    <w:rsid w:val="38C42A93"/>
    <w:rsid w:val="38C4C8D5"/>
    <w:rsid w:val="38C4DF69"/>
    <w:rsid w:val="38C74C16"/>
    <w:rsid w:val="38C86C7C"/>
    <w:rsid w:val="38CB31C3"/>
    <w:rsid w:val="38CB73C7"/>
    <w:rsid w:val="38CCE682"/>
    <w:rsid w:val="38CD6575"/>
    <w:rsid w:val="38CD767D"/>
    <w:rsid w:val="38CE452E"/>
    <w:rsid w:val="38CE9C9C"/>
    <w:rsid w:val="38CEE022"/>
    <w:rsid w:val="38CF26ED"/>
    <w:rsid w:val="38CF4E8D"/>
    <w:rsid w:val="38CF939C"/>
    <w:rsid w:val="38CFD352"/>
    <w:rsid w:val="38D15D78"/>
    <w:rsid w:val="38D2DD58"/>
    <w:rsid w:val="38D68ACE"/>
    <w:rsid w:val="38D7B083"/>
    <w:rsid w:val="38DD7F97"/>
    <w:rsid w:val="38DDFC76"/>
    <w:rsid w:val="38DFD8CB"/>
    <w:rsid w:val="38E19273"/>
    <w:rsid w:val="38E290AB"/>
    <w:rsid w:val="38E420F9"/>
    <w:rsid w:val="38E5A9E6"/>
    <w:rsid w:val="38E64195"/>
    <w:rsid w:val="38E7B922"/>
    <w:rsid w:val="38E92C6E"/>
    <w:rsid w:val="38EC24BB"/>
    <w:rsid w:val="38EF12A0"/>
    <w:rsid w:val="38EF40D4"/>
    <w:rsid w:val="38F296C9"/>
    <w:rsid w:val="38F302C5"/>
    <w:rsid w:val="38F53D7A"/>
    <w:rsid w:val="38F5B9DD"/>
    <w:rsid w:val="38F69719"/>
    <w:rsid w:val="38F73D9C"/>
    <w:rsid w:val="38FAFE12"/>
    <w:rsid w:val="38FB9A3A"/>
    <w:rsid w:val="38FEC465"/>
    <w:rsid w:val="38FF64AB"/>
    <w:rsid w:val="3900DDBA"/>
    <w:rsid w:val="39019646"/>
    <w:rsid w:val="39019CD4"/>
    <w:rsid w:val="3903D90B"/>
    <w:rsid w:val="39059D7E"/>
    <w:rsid w:val="39059ECD"/>
    <w:rsid w:val="3905F949"/>
    <w:rsid w:val="39067851"/>
    <w:rsid w:val="39071D63"/>
    <w:rsid w:val="39083F3E"/>
    <w:rsid w:val="3908534C"/>
    <w:rsid w:val="390C9434"/>
    <w:rsid w:val="390C9E0D"/>
    <w:rsid w:val="390E21C2"/>
    <w:rsid w:val="39114354"/>
    <w:rsid w:val="39114FAC"/>
    <w:rsid w:val="39115D44"/>
    <w:rsid w:val="39130D58"/>
    <w:rsid w:val="39164312"/>
    <w:rsid w:val="391694F5"/>
    <w:rsid w:val="39172CCC"/>
    <w:rsid w:val="3918B284"/>
    <w:rsid w:val="39199499"/>
    <w:rsid w:val="391BEF22"/>
    <w:rsid w:val="391D70C8"/>
    <w:rsid w:val="391EEE3F"/>
    <w:rsid w:val="3920D61E"/>
    <w:rsid w:val="3920F051"/>
    <w:rsid w:val="3921190D"/>
    <w:rsid w:val="392165F9"/>
    <w:rsid w:val="39227191"/>
    <w:rsid w:val="3923AC07"/>
    <w:rsid w:val="3923B500"/>
    <w:rsid w:val="392FC4D3"/>
    <w:rsid w:val="39350429"/>
    <w:rsid w:val="3935C416"/>
    <w:rsid w:val="39366C27"/>
    <w:rsid w:val="39377E2E"/>
    <w:rsid w:val="393BF54A"/>
    <w:rsid w:val="3941D76A"/>
    <w:rsid w:val="3942C78E"/>
    <w:rsid w:val="39441E1C"/>
    <w:rsid w:val="39465163"/>
    <w:rsid w:val="39466233"/>
    <w:rsid w:val="3948B6E0"/>
    <w:rsid w:val="39491AD5"/>
    <w:rsid w:val="394C6105"/>
    <w:rsid w:val="3956A60D"/>
    <w:rsid w:val="3959339C"/>
    <w:rsid w:val="395A02DB"/>
    <w:rsid w:val="395AC8A5"/>
    <w:rsid w:val="395AFEE4"/>
    <w:rsid w:val="395B1DED"/>
    <w:rsid w:val="395B8AB6"/>
    <w:rsid w:val="395BE182"/>
    <w:rsid w:val="395ED601"/>
    <w:rsid w:val="3960FD50"/>
    <w:rsid w:val="396147F2"/>
    <w:rsid w:val="3963C2FF"/>
    <w:rsid w:val="39669464"/>
    <w:rsid w:val="3966D1A7"/>
    <w:rsid w:val="396AAFA0"/>
    <w:rsid w:val="396C669B"/>
    <w:rsid w:val="397050FA"/>
    <w:rsid w:val="397128A6"/>
    <w:rsid w:val="39729050"/>
    <w:rsid w:val="397346FE"/>
    <w:rsid w:val="3974431C"/>
    <w:rsid w:val="397664C0"/>
    <w:rsid w:val="3977319B"/>
    <w:rsid w:val="397831CB"/>
    <w:rsid w:val="397870CC"/>
    <w:rsid w:val="397A9E48"/>
    <w:rsid w:val="397CA56E"/>
    <w:rsid w:val="397D23D5"/>
    <w:rsid w:val="397E5969"/>
    <w:rsid w:val="39807A05"/>
    <w:rsid w:val="3983ED99"/>
    <w:rsid w:val="39898AC0"/>
    <w:rsid w:val="398A16C2"/>
    <w:rsid w:val="398A2238"/>
    <w:rsid w:val="398C0982"/>
    <w:rsid w:val="398E6F04"/>
    <w:rsid w:val="39910F11"/>
    <w:rsid w:val="399213C0"/>
    <w:rsid w:val="39929356"/>
    <w:rsid w:val="399381B9"/>
    <w:rsid w:val="399A755B"/>
    <w:rsid w:val="399C1272"/>
    <w:rsid w:val="39A160D8"/>
    <w:rsid w:val="39A3184D"/>
    <w:rsid w:val="39A7E427"/>
    <w:rsid w:val="39A87573"/>
    <w:rsid w:val="39AA3C76"/>
    <w:rsid w:val="39B04F8D"/>
    <w:rsid w:val="39B22867"/>
    <w:rsid w:val="39B376FE"/>
    <w:rsid w:val="39B4B6F2"/>
    <w:rsid w:val="39B717E3"/>
    <w:rsid w:val="39B74FBD"/>
    <w:rsid w:val="39BAAB99"/>
    <w:rsid w:val="39BBCEB9"/>
    <w:rsid w:val="39BC7114"/>
    <w:rsid w:val="39BF8E2B"/>
    <w:rsid w:val="39C19793"/>
    <w:rsid w:val="39C39003"/>
    <w:rsid w:val="39C3D4D4"/>
    <w:rsid w:val="39C61029"/>
    <w:rsid w:val="39C814E7"/>
    <w:rsid w:val="39C8D132"/>
    <w:rsid w:val="39C91893"/>
    <w:rsid w:val="39C99F47"/>
    <w:rsid w:val="39CD0523"/>
    <w:rsid w:val="39CF64D5"/>
    <w:rsid w:val="39D01625"/>
    <w:rsid w:val="39D05860"/>
    <w:rsid w:val="39D23ADF"/>
    <w:rsid w:val="39D3ABF3"/>
    <w:rsid w:val="39D4B45A"/>
    <w:rsid w:val="39D5003A"/>
    <w:rsid w:val="39D6622E"/>
    <w:rsid w:val="39D7C127"/>
    <w:rsid w:val="39D7CF3B"/>
    <w:rsid w:val="39D8B7F7"/>
    <w:rsid w:val="39DE8D80"/>
    <w:rsid w:val="39DED5EF"/>
    <w:rsid w:val="39DF2DB0"/>
    <w:rsid w:val="39DF5E0D"/>
    <w:rsid w:val="39E0036E"/>
    <w:rsid w:val="39E0717D"/>
    <w:rsid w:val="39E77FE4"/>
    <w:rsid w:val="39E9F166"/>
    <w:rsid w:val="39EA8212"/>
    <w:rsid w:val="39EE1DB9"/>
    <w:rsid w:val="39F37DF1"/>
    <w:rsid w:val="39F698A4"/>
    <w:rsid w:val="39F707D7"/>
    <w:rsid w:val="39F77356"/>
    <w:rsid w:val="39F91E4D"/>
    <w:rsid w:val="39FA9542"/>
    <w:rsid w:val="39FB4363"/>
    <w:rsid w:val="39FD03AA"/>
    <w:rsid w:val="39FD06D7"/>
    <w:rsid w:val="39FE6A6A"/>
    <w:rsid w:val="3A00A416"/>
    <w:rsid w:val="3A010005"/>
    <w:rsid w:val="3A021F7D"/>
    <w:rsid w:val="3A0371BF"/>
    <w:rsid w:val="3A03B0B8"/>
    <w:rsid w:val="3A03C454"/>
    <w:rsid w:val="3A063BE7"/>
    <w:rsid w:val="3A08B1E6"/>
    <w:rsid w:val="3A0A1E45"/>
    <w:rsid w:val="3A0BF9FE"/>
    <w:rsid w:val="3A0CADA5"/>
    <w:rsid w:val="3A0F58D9"/>
    <w:rsid w:val="3A1116F3"/>
    <w:rsid w:val="3A115A04"/>
    <w:rsid w:val="3A16E854"/>
    <w:rsid w:val="3A172B6A"/>
    <w:rsid w:val="3A177470"/>
    <w:rsid w:val="3A181D26"/>
    <w:rsid w:val="3A1A1FFB"/>
    <w:rsid w:val="3A1A93E5"/>
    <w:rsid w:val="3A1B7DA3"/>
    <w:rsid w:val="3A1CE3A2"/>
    <w:rsid w:val="3A1D9C6D"/>
    <w:rsid w:val="3A1EC585"/>
    <w:rsid w:val="3A1ED14C"/>
    <w:rsid w:val="3A21322D"/>
    <w:rsid w:val="3A222368"/>
    <w:rsid w:val="3A224137"/>
    <w:rsid w:val="3A2A61DB"/>
    <w:rsid w:val="3A2B7F1B"/>
    <w:rsid w:val="3A30C31B"/>
    <w:rsid w:val="3A330D11"/>
    <w:rsid w:val="3A33EEFB"/>
    <w:rsid w:val="3A3610B5"/>
    <w:rsid w:val="3A367579"/>
    <w:rsid w:val="3A36AB6E"/>
    <w:rsid w:val="3A3736C7"/>
    <w:rsid w:val="3A397756"/>
    <w:rsid w:val="3A3BB0FC"/>
    <w:rsid w:val="3A3C2062"/>
    <w:rsid w:val="3A3C304B"/>
    <w:rsid w:val="3A3D09D0"/>
    <w:rsid w:val="3A3E69FE"/>
    <w:rsid w:val="3A3F5944"/>
    <w:rsid w:val="3A404AA8"/>
    <w:rsid w:val="3A41135A"/>
    <w:rsid w:val="3A429435"/>
    <w:rsid w:val="3A444D14"/>
    <w:rsid w:val="3A44C523"/>
    <w:rsid w:val="3A46172C"/>
    <w:rsid w:val="3A47F4EE"/>
    <w:rsid w:val="3A48D7E8"/>
    <w:rsid w:val="3A49964D"/>
    <w:rsid w:val="3A4B1C10"/>
    <w:rsid w:val="3A4B35A8"/>
    <w:rsid w:val="3A4C49E8"/>
    <w:rsid w:val="3A4CD983"/>
    <w:rsid w:val="3A4D4F93"/>
    <w:rsid w:val="3A4D90CC"/>
    <w:rsid w:val="3A4DE17C"/>
    <w:rsid w:val="3A51A0AB"/>
    <w:rsid w:val="3A51E907"/>
    <w:rsid w:val="3A523C6F"/>
    <w:rsid w:val="3A52564F"/>
    <w:rsid w:val="3A530F0E"/>
    <w:rsid w:val="3A53725E"/>
    <w:rsid w:val="3A538915"/>
    <w:rsid w:val="3A55675C"/>
    <w:rsid w:val="3A55B904"/>
    <w:rsid w:val="3A565D6E"/>
    <w:rsid w:val="3A56B2E2"/>
    <w:rsid w:val="3A5895D0"/>
    <w:rsid w:val="3A58CDF1"/>
    <w:rsid w:val="3A592734"/>
    <w:rsid w:val="3A5A31B1"/>
    <w:rsid w:val="3A5C9ABE"/>
    <w:rsid w:val="3A5E081E"/>
    <w:rsid w:val="3A5EC6C2"/>
    <w:rsid w:val="3A5FB47A"/>
    <w:rsid w:val="3A672AFE"/>
    <w:rsid w:val="3A68447F"/>
    <w:rsid w:val="3A6B3034"/>
    <w:rsid w:val="3A6C1DD5"/>
    <w:rsid w:val="3A6C940A"/>
    <w:rsid w:val="3A6D7B95"/>
    <w:rsid w:val="3A7019BE"/>
    <w:rsid w:val="3A756458"/>
    <w:rsid w:val="3A759656"/>
    <w:rsid w:val="3A79B328"/>
    <w:rsid w:val="3A79B939"/>
    <w:rsid w:val="3A79F502"/>
    <w:rsid w:val="3A7C1D6E"/>
    <w:rsid w:val="3A7C412D"/>
    <w:rsid w:val="3A82CAAC"/>
    <w:rsid w:val="3A848BC8"/>
    <w:rsid w:val="3A849AAA"/>
    <w:rsid w:val="3A8EF8DF"/>
    <w:rsid w:val="3A8F8D15"/>
    <w:rsid w:val="3A90359D"/>
    <w:rsid w:val="3A90C08C"/>
    <w:rsid w:val="3A90DF02"/>
    <w:rsid w:val="3A92A75D"/>
    <w:rsid w:val="3A930FDC"/>
    <w:rsid w:val="3A934DE0"/>
    <w:rsid w:val="3A964502"/>
    <w:rsid w:val="3A96ABC7"/>
    <w:rsid w:val="3A97E0B5"/>
    <w:rsid w:val="3A97E325"/>
    <w:rsid w:val="3A9D1C5A"/>
    <w:rsid w:val="3A9DFD24"/>
    <w:rsid w:val="3A9F1D0C"/>
    <w:rsid w:val="3A9F7D2B"/>
    <w:rsid w:val="3AA56EB1"/>
    <w:rsid w:val="3AA6E991"/>
    <w:rsid w:val="3AA8E0BB"/>
    <w:rsid w:val="3AA94A84"/>
    <w:rsid w:val="3AAB6729"/>
    <w:rsid w:val="3AAC3BF0"/>
    <w:rsid w:val="3AAC876A"/>
    <w:rsid w:val="3AAEF7FD"/>
    <w:rsid w:val="3AAFE7DC"/>
    <w:rsid w:val="3AB174AA"/>
    <w:rsid w:val="3AB4A71C"/>
    <w:rsid w:val="3AB57CA1"/>
    <w:rsid w:val="3AB7A422"/>
    <w:rsid w:val="3AB822D5"/>
    <w:rsid w:val="3AB84DD2"/>
    <w:rsid w:val="3AB98F8B"/>
    <w:rsid w:val="3ABCD20A"/>
    <w:rsid w:val="3AC218AA"/>
    <w:rsid w:val="3AC40A96"/>
    <w:rsid w:val="3AC5081A"/>
    <w:rsid w:val="3AC5FF2D"/>
    <w:rsid w:val="3AC7AEC6"/>
    <w:rsid w:val="3AC84A1D"/>
    <w:rsid w:val="3AC87EAD"/>
    <w:rsid w:val="3ACA48D9"/>
    <w:rsid w:val="3ACB87A5"/>
    <w:rsid w:val="3ACCF9E9"/>
    <w:rsid w:val="3ACDD46C"/>
    <w:rsid w:val="3AD3F705"/>
    <w:rsid w:val="3AD5CC08"/>
    <w:rsid w:val="3AD8FD89"/>
    <w:rsid w:val="3ADA837B"/>
    <w:rsid w:val="3ADD7515"/>
    <w:rsid w:val="3ADFFF25"/>
    <w:rsid w:val="3AE07D3C"/>
    <w:rsid w:val="3AE3441C"/>
    <w:rsid w:val="3AE61105"/>
    <w:rsid w:val="3AE9CC75"/>
    <w:rsid w:val="3AED86AD"/>
    <w:rsid w:val="3AEF6DCE"/>
    <w:rsid w:val="3AF12C7E"/>
    <w:rsid w:val="3AF3C581"/>
    <w:rsid w:val="3AF8841A"/>
    <w:rsid w:val="3AF975AE"/>
    <w:rsid w:val="3AFA835C"/>
    <w:rsid w:val="3AFB7999"/>
    <w:rsid w:val="3AFBBC83"/>
    <w:rsid w:val="3B0113B3"/>
    <w:rsid w:val="3B038E20"/>
    <w:rsid w:val="3B03E6EE"/>
    <w:rsid w:val="3B05C6BD"/>
    <w:rsid w:val="3B075878"/>
    <w:rsid w:val="3B09349C"/>
    <w:rsid w:val="3B0A68AB"/>
    <w:rsid w:val="3B0D68DA"/>
    <w:rsid w:val="3B0DF33B"/>
    <w:rsid w:val="3B0F341A"/>
    <w:rsid w:val="3B103C70"/>
    <w:rsid w:val="3B12B47E"/>
    <w:rsid w:val="3B152E99"/>
    <w:rsid w:val="3B17A1D1"/>
    <w:rsid w:val="3B1920AC"/>
    <w:rsid w:val="3B1A6D67"/>
    <w:rsid w:val="3B1B1B1F"/>
    <w:rsid w:val="3B1B9978"/>
    <w:rsid w:val="3B1D1E99"/>
    <w:rsid w:val="3B1D6FAA"/>
    <w:rsid w:val="3B1F4408"/>
    <w:rsid w:val="3B1F62A4"/>
    <w:rsid w:val="3B1FFC47"/>
    <w:rsid w:val="3B20B3B0"/>
    <w:rsid w:val="3B2208BA"/>
    <w:rsid w:val="3B25AB95"/>
    <w:rsid w:val="3B285005"/>
    <w:rsid w:val="3B28E757"/>
    <w:rsid w:val="3B29E3F1"/>
    <w:rsid w:val="3B29F8F9"/>
    <w:rsid w:val="3B2A7DB0"/>
    <w:rsid w:val="3B2C771F"/>
    <w:rsid w:val="3B2D8C2B"/>
    <w:rsid w:val="3B2F28AB"/>
    <w:rsid w:val="3B2F91E3"/>
    <w:rsid w:val="3B2FBC7B"/>
    <w:rsid w:val="3B2FC4BF"/>
    <w:rsid w:val="3B341BAE"/>
    <w:rsid w:val="3B36C5CF"/>
    <w:rsid w:val="3B37A705"/>
    <w:rsid w:val="3B386C75"/>
    <w:rsid w:val="3B38E525"/>
    <w:rsid w:val="3B391A3D"/>
    <w:rsid w:val="3B39B39F"/>
    <w:rsid w:val="3B3E2C70"/>
    <w:rsid w:val="3B3F46B6"/>
    <w:rsid w:val="3B4467C3"/>
    <w:rsid w:val="3B45FC48"/>
    <w:rsid w:val="3B46A34C"/>
    <w:rsid w:val="3B474B96"/>
    <w:rsid w:val="3B48A8CB"/>
    <w:rsid w:val="3B49A10A"/>
    <w:rsid w:val="3B4C9090"/>
    <w:rsid w:val="3B4E0980"/>
    <w:rsid w:val="3B4E4081"/>
    <w:rsid w:val="3B515ED0"/>
    <w:rsid w:val="3B51EE22"/>
    <w:rsid w:val="3B52C8D4"/>
    <w:rsid w:val="3B531B5F"/>
    <w:rsid w:val="3B559A16"/>
    <w:rsid w:val="3B55F4AC"/>
    <w:rsid w:val="3B56ABA8"/>
    <w:rsid w:val="3B58E879"/>
    <w:rsid w:val="3B6D5FBA"/>
    <w:rsid w:val="3B6D8B6E"/>
    <w:rsid w:val="3B6E8899"/>
    <w:rsid w:val="3B733AA6"/>
    <w:rsid w:val="3B75AACA"/>
    <w:rsid w:val="3B763734"/>
    <w:rsid w:val="3B7637BC"/>
    <w:rsid w:val="3B77B143"/>
    <w:rsid w:val="3B788FA0"/>
    <w:rsid w:val="3B7A187D"/>
    <w:rsid w:val="3B7CDBA4"/>
    <w:rsid w:val="3B7D1BE7"/>
    <w:rsid w:val="3B7EAFB3"/>
    <w:rsid w:val="3B8015A0"/>
    <w:rsid w:val="3B80A9EA"/>
    <w:rsid w:val="3B82C275"/>
    <w:rsid w:val="3B8384E8"/>
    <w:rsid w:val="3B83D22C"/>
    <w:rsid w:val="3B872E5D"/>
    <w:rsid w:val="3B876A74"/>
    <w:rsid w:val="3B87A0A7"/>
    <w:rsid w:val="3B89E2A0"/>
    <w:rsid w:val="3B8D3737"/>
    <w:rsid w:val="3B8DCF77"/>
    <w:rsid w:val="3B9088C1"/>
    <w:rsid w:val="3B9320ED"/>
    <w:rsid w:val="3B93C922"/>
    <w:rsid w:val="3B987DE1"/>
    <w:rsid w:val="3B9939B3"/>
    <w:rsid w:val="3B9B50EC"/>
    <w:rsid w:val="3B9C997B"/>
    <w:rsid w:val="3B9E83CC"/>
    <w:rsid w:val="3B9E95D1"/>
    <w:rsid w:val="3B9F2A98"/>
    <w:rsid w:val="3BA321DB"/>
    <w:rsid w:val="3BA3D4AD"/>
    <w:rsid w:val="3BA41D27"/>
    <w:rsid w:val="3BA97729"/>
    <w:rsid w:val="3BACD8C1"/>
    <w:rsid w:val="3BAED14B"/>
    <w:rsid w:val="3BB0C028"/>
    <w:rsid w:val="3BB4DAE2"/>
    <w:rsid w:val="3BB81E8F"/>
    <w:rsid w:val="3BBAE308"/>
    <w:rsid w:val="3BBB7054"/>
    <w:rsid w:val="3BBC8963"/>
    <w:rsid w:val="3BBDC9BF"/>
    <w:rsid w:val="3BBF3DC2"/>
    <w:rsid w:val="3BBFF08E"/>
    <w:rsid w:val="3BC333D2"/>
    <w:rsid w:val="3BC36962"/>
    <w:rsid w:val="3BC53629"/>
    <w:rsid w:val="3BC678F5"/>
    <w:rsid w:val="3BC7FEA5"/>
    <w:rsid w:val="3BCA1DBA"/>
    <w:rsid w:val="3BCA9BE4"/>
    <w:rsid w:val="3BCB41C9"/>
    <w:rsid w:val="3BCC55B2"/>
    <w:rsid w:val="3BCC9C64"/>
    <w:rsid w:val="3BCCBD52"/>
    <w:rsid w:val="3BCF66EF"/>
    <w:rsid w:val="3BD05F2C"/>
    <w:rsid w:val="3BD08FF8"/>
    <w:rsid w:val="3BD0C9B3"/>
    <w:rsid w:val="3BD2A32B"/>
    <w:rsid w:val="3BD3B777"/>
    <w:rsid w:val="3BD7A006"/>
    <w:rsid w:val="3BD87F89"/>
    <w:rsid w:val="3BDA1883"/>
    <w:rsid w:val="3BDD192C"/>
    <w:rsid w:val="3BDD19D7"/>
    <w:rsid w:val="3BDDCA0A"/>
    <w:rsid w:val="3BDE7E7F"/>
    <w:rsid w:val="3BE0CD44"/>
    <w:rsid w:val="3BE1E664"/>
    <w:rsid w:val="3BE38D41"/>
    <w:rsid w:val="3BE42972"/>
    <w:rsid w:val="3BE4531E"/>
    <w:rsid w:val="3BE481ED"/>
    <w:rsid w:val="3BE497EE"/>
    <w:rsid w:val="3BE6B68B"/>
    <w:rsid w:val="3BEB51B1"/>
    <w:rsid w:val="3BECB0AF"/>
    <w:rsid w:val="3BEE79E6"/>
    <w:rsid w:val="3BF25DE6"/>
    <w:rsid w:val="3BF3EB2C"/>
    <w:rsid w:val="3BF53B17"/>
    <w:rsid w:val="3BF61C81"/>
    <w:rsid w:val="3BF7396E"/>
    <w:rsid w:val="3BFF0354"/>
    <w:rsid w:val="3BFFF4A0"/>
    <w:rsid w:val="3C0380A4"/>
    <w:rsid w:val="3C04398C"/>
    <w:rsid w:val="3C04938E"/>
    <w:rsid w:val="3C064BEB"/>
    <w:rsid w:val="3C093537"/>
    <w:rsid w:val="3C0A2E14"/>
    <w:rsid w:val="3C0B2BC4"/>
    <w:rsid w:val="3C0CAE96"/>
    <w:rsid w:val="3C0F96A8"/>
    <w:rsid w:val="3C120B13"/>
    <w:rsid w:val="3C126AB1"/>
    <w:rsid w:val="3C136779"/>
    <w:rsid w:val="3C1369B4"/>
    <w:rsid w:val="3C136BFE"/>
    <w:rsid w:val="3C1A9FE3"/>
    <w:rsid w:val="3C1AE979"/>
    <w:rsid w:val="3C1AF5B1"/>
    <w:rsid w:val="3C1C2ABD"/>
    <w:rsid w:val="3C1C5738"/>
    <w:rsid w:val="3C1CD60A"/>
    <w:rsid w:val="3C1FECDC"/>
    <w:rsid w:val="3C22B7D5"/>
    <w:rsid w:val="3C22D092"/>
    <w:rsid w:val="3C2475FC"/>
    <w:rsid w:val="3C253DD6"/>
    <w:rsid w:val="3C264AE5"/>
    <w:rsid w:val="3C2735B4"/>
    <w:rsid w:val="3C275080"/>
    <w:rsid w:val="3C28C8FF"/>
    <w:rsid w:val="3C2EFD5A"/>
    <w:rsid w:val="3C325B9D"/>
    <w:rsid w:val="3C326A41"/>
    <w:rsid w:val="3C358A4B"/>
    <w:rsid w:val="3C364D6D"/>
    <w:rsid w:val="3C38ED72"/>
    <w:rsid w:val="3C3D3D1B"/>
    <w:rsid w:val="3C3DD6F1"/>
    <w:rsid w:val="3C3E561D"/>
    <w:rsid w:val="3C3EF4C2"/>
    <w:rsid w:val="3C3F45CC"/>
    <w:rsid w:val="3C3F9282"/>
    <w:rsid w:val="3C3FD3D7"/>
    <w:rsid w:val="3C433499"/>
    <w:rsid w:val="3C43D4D7"/>
    <w:rsid w:val="3C464444"/>
    <w:rsid w:val="3C4652AB"/>
    <w:rsid w:val="3C48ABA7"/>
    <w:rsid w:val="3C4B456A"/>
    <w:rsid w:val="3C4B97F1"/>
    <w:rsid w:val="3C4E7D2C"/>
    <w:rsid w:val="3C4FBDF7"/>
    <w:rsid w:val="3C53375D"/>
    <w:rsid w:val="3C54269F"/>
    <w:rsid w:val="3C55483F"/>
    <w:rsid w:val="3C573346"/>
    <w:rsid w:val="3C581A62"/>
    <w:rsid w:val="3C588B24"/>
    <w:rsid w:val="3C5D08D6"/>
    <w:rsid w:val="3C5F9900"/>
    <w:rsid w:val="3C654892"/>
    <w:rsid w:val="3C667FC1"/>
    <w:rsid w:val="3C673D0A"/>
    <w:rsid w:val="3C675B81"/>
    <w:rsid w:val="3C6A3D60"/>
    <w:rsid w:val="3C6CCD05"/>
    <w:rsid w:val="3C6DD7BE"/>
    <w:rsid w:val="3C6F6C1A"/>
    <w:rsid w:val="3C6F9D76"/>
    <w:rsid w:val="3C6FE53A"/>
    <w:rsid w:val="3C708186"/>
    <w:rsid w:val="3C734538"/>
    <w:rsid w:val="3C73BDE4"/>
    <w:rsid w:val="3C74A6F6"/>
    <w:rsid w:val="3C74D290"/>
    <w:rsid w:val="3C74E709"/>
    <w:rsid w:val="3C79C907"/>
    <w:rsid w:val="3C7C54AE"/>
    <w:rsid w:val="3C82F579"/>
    <w:rsid w:val="3C84355E"/>
    <w:rsid w:val="3C845F47"/>
    <w:rsid w:val="3C84AA72"/>
    <w:rsid w:val="3C86270F"/>
    <w:rsid w:val="3C86E258"/>
    <w:rsid w:val="3C87991B"/>
    <w:rsid w:val="3C8863E1"/>
    <w:rsid w:val="3C889DCA"/>
    <w:rsid w:val="3C88F7EA"/>
    <w:rsid w:val="3C890377"/>
    <w:rsid w:val="3C89C74E"/>
    <w:rsid w:val="3C8B7109"/>
    <w:rsid w:val="3C8B8E2C"/>
    <w:rsid w:val="3C8CA069"/>
    <w:rsid w:val="3C8D6DF8"/>
    <w:rsid w:val="3C8E0AAF"/>
    <w:rsid w:val="3C8E7510"/>
    <w:rsid w:val="3C907EA3"/>
    <w:rsid w:val="3C91111F"/>
    <w:rsid w:val="3C922E59"/>
    <w:rsid w:val="3C96F303"/>
    <w:rsid w:val="3C9B42C0"/>
    <w:rsid w:val="3CA0F3F3"/>
    <w:rsid w:val="3CA32BC5"/>
    <w:rsid w:val="3CA4CBE3"/>
    <w:rsid w:val="3CA92E78"/>
    <w:rsid w:val="3CA96131"/>
    <w:rsid w:val="3CAA6069"/>
    <w:rsid w:val="3CAC4701"/>
    <w:rsid w:val="3CAC67A1"/>
    <w:rsid w:val="3CAD5F32"/>
    <w:rsid w:val="3CAEB9C8"/>
    <w:rsid w:val="3CAEBDB4"/>
    <w:rsid w:val="3CAEBF7A"/>
    <w:rsid w:val="3CAF7BAE"/>
    <w:rsid w:val="3CB07EF0"/>
    <w:rsid w:val="3CB3A8DE"/>
    <w:rsid w:val="3CB42844"/>
    <w:rsid w:val="3CB45880"/>
    <w:rsid w:val="3CB47D5B"/>
    <w:rsid w:val="3CB55945"/>
    <w:rsid w:val="3CB820CD"/>
    <w:rsid w:val="3CBA1CEC"/>
    <w:rsid w:val="3CBCB394"/>
    <w:rsid w:val="3CC2BE4A"/>
    <w:rsid w:val="3CC53EA3"/>
    <w:rsid w:val="3CC54859"/>
    <w:rsid w:val="3CC5BF7D"/>
    <w:rsid w:val="3CC6FA93"/>
    <w:rsid w:val="3CC71DBC"/>
    <w:rsid w:val="3CC7CC69"/>
    <w:rsid w:val="3CC8B119"/>
    <w:rsid w:val="3CC8BA70"/>
    <w:rsid w:val="3CCA8408"/>
    <w:rsid w:val="3CCA967F"/>
    <w:rsid w:val="3CCC1553"/>
    <w:rsid w:val="3CCC9F26"/>
    <w:rsid w:val="3CCD1077"/>
    <w:rsid w:val="3CCF2F2A"/>
    <w:rsid w:val="3CDD8B0F"/>
    <w:rsid w:val="3CDDF285"/>
    <w:rsid w:val="3CDF7E9E"/>
    <w:rsid w:val="3CE181A9"/>
    <w:rsid w:val="3CE48C9E"/>
    <w:rsid w:val="3CED87D4"/>
    <w:rsid w:val="3CEE7720"/>
    <w:rsid w:val="3CEF0CCA"/>
    <w:rsid w:val="3CF07EC9"/>
    <w:rsid w:val="3CF0A62E"/>
    <w:rsid w:val="3CF0E92E"/>
    <w:rsid w:val="3CF19A08"/>
    <w:rsid w:val="3CF1ABC9"/>
    <w:rsid w:val="3CF214B1"/>
    <w:rsid w:val="3CF2A0A7"/>
    <w:rsid w:val="3CF6EA2C"/>
    <w:rsid w:val="3CF9B520"/>
    <w:rsid w:val="3CF9EDCA"/>
    <w:rsid w:val="3CFAD9FC"/>
    <w:rsid w:val="3CFDE3C4"/>
    <w:rsid w:val="3CFFB014"/>
    <w:rsid w:val="3D0126AF"/>
    <w:rsid w:val="3D01D157"/>
    <w:rsid w:val="3D01F465"/>
    <w:rsid w:val="3D02AA19"/>
    <w:rsid w:val="3D035B69"/>
    <w:rsid w:val="3D03C9FD"/>
    <w:rsid w:val="3D04CB96"/>
    <w:rsid w:val="3D0A881D"/>
    <w:rsid w:val="3D0D177E"/>
    <w:rsid w:val="3D0EC57B"/>
    <w:rsid w:val="3D0F2609"/>
    <w:rsid w:val="3D10A630"/>
    <w:rsid w:val="3D12679F"/>
    <w:rsid w:val="3D1540C0"/>
    <w:rsid w:val="3D19AAD7"/>
    <w:rsid w:val="3D19EBB1"/>
    <w:rsid w:val="3D1B788D"/>
    <w:rsid w:val="3D1E55A1"/>
    <w:rsid w:val="3D1EE7E3"/>
    <w:rsid w:val="3D20017D"/>
    <w:rsid w:val="3D21E40D"/>
    <w:rsid w:val="3D22D62C"/>
    <w:rsid w:val="3D22FE43"/>
    <w:rsid w:val="3D23347E"/>
    <w:rsid w:val="3D26152B"/>
    <w:rsid w:val="3D267C07"/>
    <w:rsid w:val="3D27B21F"/>
    <w:rsid w:val="3D27C81E"/>
    <w:rsid w:val="3D294C5F"/>
    <w:rsid w:val="3D2AFE15"/>
    <w:rsid w:val="3D2B492C"/>
    <w:rsid w:val="3D2BC3D9"/>
    <w:rsid w:val="3D2DAAA4"/>
    <w:rsid w:val="3D30BAED"/>
    <w:rsid w:val="3D30D443"/>
    <w:rsid w:val="3D31C6AC"/>
    <w:rsid w:val="3D347EB1"/>
    <w:rsid w:val="3D37C4AF"/>
    <w:rsid w:val="3D3BA166"/>
    <w:rsid w:val="3D3BC885"/>
    <w:rsid w:val="3D3E853A"/>
    <w:rsid w:val="3D3EB4FB"/>
    <w:rsid w:val="3D42C7BC"/>
    <w:rsid w:val="3D461B49"/>
    <w:rsid w:val="3D4B6804"/>
    <w:rsid w:val="3D4C854B"/>
    <w:rsid w:val="3D4CD5C1"/>
    <w:rsid w:val="3D4DC125"/>
    <w:rsid w:val="3D4E729F"/>
    <w:rsid w:val="3D4EB21C"/>
    <w:rsid w:val="3D4F610D"/>
    <w:rsid w:val="3D5111A4"/>
    <w:rsid w:val="3D54056C"/>
    <w:rsid w:val="3D542EEE"/>
    <w:rsid w:val="3D6177E7"/>
    <w:rsid w:val="3D66FDD9"/>
    <w:rsid w:val="3D6CD378"/>
    <w:rsid w:val="3D6F5680"/>
    <w:rsid w:val="3D72C625"/>
    <w:rsid w:val="3D740FDC"/>
    <w:rsid w:val="3D771111"/>
    <w:rsid w:val="3D771C61"/>
    <w:rsid w:val="3D7A33FA"/>
    <w:rsid w:val="3D7B1498"/>
    <w:rsid w:val="3D7B57DC"/>
    <w:rsid w:val="3D7D45A8"/>
    <w:rsid w:val="3D7D5F7D"/>
    <w:rsid w:val="3D7E427B"/>
    <w:rsid w:val="3D7EA4FE"/>
    <w:rsid w:val="3D7F2896"/>
    <w:rsid w:val="3D80D5BF"/>
    <w:rsid w:val="3D8289B9"/>
    <w:rsid w:val="3D83A729"/>
    <w:rsid w:val="3D83F6F8"/>
    <w:rsid w:val="3D8465D5"/>
    <w:rsid w:val="3D854EA4"/>
    <w:rsid w:val="3D86A57C"/>
    <w:rsid w:val="3D86EAFE"/>
    <w:rsid w:val="3D877D0D"/>
    <w:rsid w:val="3D887352"/>
    <w:rsid w:val="3D88C21F"/>
    <w:rsid w:val="3D898722"/>
    <w:rsid w:val="3D8E59E7"/>
    <w:rsid w:val="3D8F0249"/>
    <w:rsid w:val="3D8F54FA"/>
    <w:rsid w:val="3D8F6EFC"/>
    <w:rsid w:val="3D8FE8A5"/>
    <w:rsid w:val="3D91AAA7"/>
    <w:rsid w:val="3D9287B5"/>
    <w:rsid w:val="3D92FF79"/>
    <w:rsid w:val="3D963308"/>
    <w:rsid w:val="3D98B1FF"/>
    <w:rsid w:val="3D98C343"/>
    <w:rsid w:val="3D99F67E"/>
    <w:rsid w:val="3D9B0E85"/>
    <w:rsid w:val="3D9B2443"/>
    <w:rsid w:val="3D9C1803"/>
    <w:rsid w:val="3D9C2990"/>
    <w:rsid w:val="3D9DA619"/>
    <w:rsid w:val="3D9F7E1C"/>
    <w:rsid w:val="3DA03FA6"/>
    <w:rsid w:val="3DA11A52"/>
    <w:rsid w:val="3DA3EF81"/>
    <w:rsid w:val="3DA82063"/>
    <w:rsid w:val="3DA89F45"/>
    <w:rsid w:val="3DA8A8F0"/>
    <w:rsid w:val="3DA8B269"/>
    <w:rsid w:val="3DA92DAE"/>
    <w:rsid w:val="3DAAE0A9"/>
    <w:rsid w:val="3DABBDF7"/>
    <w:rsid w:val="3DAF467B"/>
    <w:rsid w:val="3DAF88E8"/>
    <w:rsid w:val="3DB1C8FC"/>
    <w:rsid w:val="3DB2DE2F"/>
    <w:rsid w:val="3DB34667"/>
    <w:rsid w:val="3DB449CB"/>
    <w:rsid w:val="3DB58469"/>
    <w:rsid w:val="3DB69A64"/>
    <w:rsid w:val="3DB69BD3"/>
    <w:rsid w:val="3DB6EC6D"/>
    <w:rsid w:val="3DB89002"/>
    <w:rsid w:val="3DB92D4B"/>
    <w:rsid w:val="3DBA19BC"/>
    <w:rsid w:val="3DBAF81F"/>
    <w:rsid w:val="3DBB3B40"/>
    <w:rsid w:val="3DBD98C7"/>
    <w:rsid w:val="3DBE4DF6"/>
    <w:rsid w:val="3DC0231E"/>
    <w:rsid w:val="3DC0E1EE"/>
    <w:rsid w:val="3DC12C87"/>
    <w:rsid w:val="3DC1A1DA"/>
    <w:rsid w:val="3DC24E1D"/>
    <w:rsid w:val="3DC2E52C"/>
    <w:rsid w:val="3DC40133"/>
    <w:rsid w:val="3DC65AF5"/>
    <w:rsid w:val="3DC706CD"/>
    <w:rsid w:val="3DC8D02D"/>
    <w:rsid w:val="3DCAC12B"/>
    <w:rsid w:val="3DCDCD0D"/>
    <w:rsid w:val="3DCFC636"/>
    <w:rsid w:val="3DD1333C"/>
    <w:rsid w:val="3DD31853"/>
    <w:rsid w:val="3DD53E2B"/>
    <w:rsid w:val="3DD56974"/>
    <w:rsid w:val="3DDAAE3E"/>
    <w:rsid w:val="3DDABCB4"/>
    <w:rsid w:val="3DDB6AF7"/>
    <w:rsid w:val="3DDC3E66"/>
    <w:rsid w:val="3DE2DCB4"/>
    <w:rsid w:val="3DE586E5"/>
    <w:rsid w:val="3DE592EB"/>
    <w:rsid w:val="3DE5C683"/>
    <w:rsid w:val="3DE651E5"/>
    <w:rsid w:val="3DE90BF3"/>
    <w:rsid w:val="3DEC097B"/>
    <w:rsid w:val="3DEF8890"/>
    <w:rsid w:val="3DF3E23F"/>
    <w:rsid w:val="3DF3F597"/>
    <w:rsid w:val="3DF566E6"/>
    <w:rsid w:val="3DF7770A"/>
    <w:rsid w:val="3DF8EC6E"/>
    <w:rsid w:val="3DFBF708"/>
    <w:rsid w:val="3DFCFD5C"/>
    <w:rsid w:val="3E002BCE"/>
    <w:rsid w:val="3E00897C"/>
    <w:rsid w:val="3E009634"/>
    <w:rsid w:val="3E00D33C"/>
    <w:rsid w:val="3E036AB7"/>
    <w:rsid w:val="3E0459D7"/>
    <w:rsid w:val="3E070DB8"/>
    <w:rsid w:val="3E0E9F03"/>
    <w:rsid w:val="3E129267"/>
    <w:rsid w:val="3E12E5F9"/>
    <w:rsid w:val="3E15AD00"/>
    <w:rsid w:val="3E15E6CF"/>
    <w:rsid w:val="3E168DE1"/>
    <w:rsid w:val="3E1A26B3"/>
    <w:rsid w:val="3E1B421E"/>
    <w:rsid w:val="3E1BB4C8"/>
    <w:rsid w:val="3E1DFE81"/>
    <w:rsid w:val="3E1E88DB"/>
    <w:rsid w:val="3E205576"/>
    <w:rsid w:val="3E22C769"/>
    <w:rsid w:val="3E22E6A8"/>
    <w:rsid w:val="3E230BE3"/>
    <w:rsid w:val="3E255678"/>
    <w:rsid w:val="3E259DDE"/>
    <w:rsid w:val="3E25B796"/>
    <w:rsid w:val="3E2778E8"/>
    <w:rsid w:val="3E277F59"/>
    <w:rsid w:val="3E289C5D"/>
    <w:rsid w:val="3E28F407"/>
    <w:rsid w:val="3E29D8CB"/>
    <w:rsid w:val="3E2A1AC4"/>
    <w:rsid w:val="3E2B029F"/>
    <w:rsid w:val="3E2B17CB"/>
    <w:rsid w:val="3E2EA1BC"/>
    <w:rsid w:val="3E2F50B4"/>
    <w:rsid w:val="3E2F6B2D"/>
    <w:rsid w:val="3E316A5C"/>
    <w:rsid w:val="3E317A8D"/>
    <w:rsid w:val="3E3216C2"/>
    <w:rsid w:val="3E32DA70"/>
    <w:rsid w:val="3E339AAB"/>
    <w:rsid w:val="3E349862"/>
    <w:rsid w:val="3E34D376"/>
    <w:rsid w:val="3E374ED2"/>
    <w:rsid w:val="3E3752B3"/>
    <w:rsid w:val="3E3AAE3A"/>
    <w:rsid w:val="3E3C328E"/>
    <w:rsid w:val="3E3C3301"/>
    <w:rsid w:val="3E3C8FDA"/>
    <w:rsid w:val="3E3D6BBA"/>
    <w:rsid w:val="3E3DA7C4"/>
    <w:rsid w:val="3E402802"/>
    <w:rsid w:val="3E40770E"/>
    <w:rsid w:val="3E40FD3F"/>
    <w:rsid w:val="3E4223EE"/>
    <w:rsid w:val="3E493843"/>
    <w:rsid w:val="3E4A023C"/>
    <w:rsid w:val="3E4A6C19"/>
    <w:rsid w:val="3E4A6EC7"/>
    <w:rsid w:val="3E4C331B"/>
    <w:rsid w:val="3E4C6B4A"/>
    <w:rsid w:val="3E4CA2D8"/>
    <w:rsid w:val="3E5079BE"/>
    <w:rsid w:val="3E50D32B"/>
    <w:rsid w:val="3E50F744"/>
    <w:rsid w:val="3E54167D"/>
    <w:rsid w:val="3E554C65"/>
    <w:rsid w:val="3E55A610"/>
    <w:rsid w:val="3E573CC5"/>
    <w:rsid w:val="3E57E669"/>
    <w:rsid w:val="3E59502D"/>
    <w:rsid w:val="3E5ABDD1"/>
    <w:rsid w:val="3E604C14"/>
    <w:rsid w:val="3E616777"/>
    <w:rsid w:val="3E640C93"/>
    <w:rsid w:val="3E673524"/>
    <w:rsid w:val="3E685F1E"/>
    <w:rsid w:val="3E6D54C2"/>
    <w:rsid w:val="3E6E57A5"/>
    <w:rsid w:val="3E6EB126"/>
    <w:rsid w:val="3E7584E8"/>
    <w:rsid w:val="3E769C3B"/>
    <w:rsid w:val="3E76EC96"/>
    <w:rsid w:val="3E781D14"/>
    <w:rsid w:val="3E79412C"/>
    <w:rsid w:val="3E7BEA51"/>
    <w:rsid w:val="3E7BF20D"/>
    <w:rsid w:val="3E7D8AD6"/>
    <w:rsid w:val="3E81FA97"/>
    <w:rsid w:val="3E83B678"/>
    <w:rsid w:val="3E8438C1"/>
    <w:rsid w:val="3E843D05"/>
    <w:rsid w:val="3E870A79"/>
    <w:rsid w:val="3E879684"/>
    <w:rsid w:val="3E87B25E"/>
    <w:rsid w:val="3E898616"/>
    <w:rsid w:val="3E8A3A34"/>
    <w:rsid w:val="3E8B3B6A"/>
    <w:rsid w:val="3E8C86A9"/>
    <w:rsid w:val="3E8E130F"/>
    <w:rsid w:val="3E902084"/>
    <w:rsid w:val="3E918F34"/>
    <w:rsid w:val="3E946458"/>
    <w:rsid w:val="3E95C43B"/>
    <w:rsid w:val="3E98012A"/>
    <w:rsid w:val="3E9A4278"/>
    <w:rsid w:val="3E9EF308"/>
    <w:rsid w:val="3E9F05DE"/>
    <w:rsid w:val="3E9F0A13"/>
    <w:rsid w:val="3EA016D2"/>
    <w:rsid w:val="3EA069BF"/>
    <w:rsid w:val="3EA5EEC8"/>
    <w:rsid w:val="3EA75CAC"/>
    <w:rsid w:val="3EA8B18A"/>
    <w:rsid w:val="3EAAB8E8"/>
    <w:rsid w:val="3EADBACB"/>
    <w:rsid w:val="3EAF318A"/>
    <w:rsid w:val="3EB35959"/>
    <w:rsid w:val="3EB3E51E"/>
    <w:rsid w:val="3EB4C415"/>
    <w:rsid w:val="3EB9F20C"/>
    <w:rsid w:val="3EBAAEB6"/>
    <w:rsid w:val="3EBB2C58"/>
    <w:rsid w:val="3EBD17BE"/>
    <w:rsid w:val="3EBD3E17"/>
    <w:rsid w:val="3EBDDF3C"/>
    <w:rsid w:val="3EBDEE40"/>
    <w:rsid w:val="3EBF96BD"/>
    <w:rsid w:val="3EC02E4C"/>
    <w:rsid w:val="3EC1F38A"/>
    <w:rsid w:val="3EC24E4F"/>
    <w:rsid w:val="3EC28F0C"/>
    <w:rsid w:val="3EC3BA4F"/>
    <w:rsid w:val="3EC3D486"/>
    <w:rsid w:val="3EC6E07F"/>
    <w:rsid w:val="3EC6E500"/>
    <w:rsid w:val="3EC8208E"/>
    <w:rsid w:val="3EC87EDC"/>
    <w:rsid w:val="3EC96314"/>
    <w:rsid w:val="3ECA3F76"/>
    <w:rsid w:val="3ECF0DF4"/>
    <w:rsid w:val="3ECFFEE7"/>
    <w:rsid w:val="3ED02711"/>
    <w:rsid w:val="3ED0B531"/>
    <w:rsid w:val="3ED17D6A"/>
    <w:rsid w:val="3ED3A8B2"/>
    <w:rsid w:val="3ED606CC"/>
    <w:rsid w:val="3ED8E5FD"/>
    <w:rsid w:val="3ED932E3"/>
    <w:rsid w:val="3ED969E7"/>
    <w:rsid w:val="3EDA8523"/>
    <w:rsid w:val="3EDB2574"/>
    <w:rsid w:val="3EDB44AF"/>
    <w:rsid w:val="3EDD4454"/>
    <w:rsid w:val="3EDE9EC9"/>
    <w:rsid w:val="3EE04F1E"/>
    <w:rsid w:val="3EE1389E"/>
    <w:rsid w:val="3EE4B4CB"/>
    <w:rsid w:val="3EE501CA"/>
    <w:rsid w:val="3EE56CE6"/>
    <w:rsid w:val="3EE833F0"/>
    <w:rsid w:val="3EE9200E"/>
    <w:rsid w:val="3EE92A5A"/>
    <w:rsid w:val="3EEC7206"/>
    <w:rsid w:val="3EECF9D0"/>
    <w:rsid w:val="3EEDCCE7"/>
    <w:rsid w:val="3EEF328F"/>
    <w:rsid w:val="3EF10FA4"/>
    <w:rsid w:val="3EF1D3FC"/>
    <w:rsid w:val="3EF2592F"/>
    <w:rsid w:val="3EF2B229"/>
    <w:rsid w:val="3EF34B23"/>
    <w:rsid w:val="3EF45E19"/>
    <w:rsid w:val="3EF59A1D"/>
    <w:rsid w:val="3EF6092E"/>
    <w:rsid w:val="3EF9B37B"/>
    <w:rsid w:val="3EFA4F1B"/>
    <w:rsid w:val="3EFA4FED"/>
    <w:rsid w:val="3EFCB648"/>
    <w:rsid w:val="3EFD06B7"/>
    <w:rsid w:val="3EFDE4AD"/>
    <w:rsid w:val="3EFF489D"/>
    <w:rsid w:val="3F042A74"/>
    <w:rsid w:val="3F051F35"/>
    <w:rsid w:val="3F05B2F9"/>
    <w:rsid w:val="3F0613D7"/>
    <w:rsid w:val="3F06DFA9"/>
    <w:rsid w:val="3F07E496"/>
    <w:rsid w:val="3F083AD2"/>
    <w:rsid w:val="3F084E1D"/>
    <w:rsid w:val="3F0A06A2"/>
    <w:rsid w:val="3F0BE83C"/>
    <w:rsid w:val="3F0C2E7F"/>
    <w:rsid w:val="3F10FEDD"/>
    <w:rsid w:val="3F120221"/>
    <w:rsid w:val="3F13243F"/>
    <w:rsid w:val="3F14A4CF"/>
    <w:rsid w:val="3F159210"/>
    <w:rsid w:val="3F165E29"/>
    <w:rsid w:val="3F16FB7C"/>
    <w:rsid w:val="3F1A126B"/>
    <w:rsid w:val="3F1B7B79"/>
    <w:rsid w:val="3F1DDF96"/>
    <w:rsid w:val="3F1EB127"/>
    <w:rsid w:val="3F209157"/>
    <w:rsid w:val="3F221B26"/>
    <w:rsid w:val="3F222421"/>
    <w:rsid w:val="3F25454C"/>
    <w:rsid w:val="3F29B8F4"/>
    <w:rsid w:val="3F2A841A"/>
    <w:rsid w:val="3F2BBA3B"/>
    <w:rsid w:val="3F3013E6"/>
    <w:rsid w:val="3F3086B2"/>
    <w:rsid w:val="3F30F19B"/>
    <w:rsid w:val="3F310807"/>
    <w:rsid w:val="3F34E510"/>
    <w:rsid w:val="3F363F36"/>
    <w:rsid w:val="3F3745D9"/>
    <w:rsid w:val="3F398C09"/>
    <w:rsid w:val="3F3AD366"/>
    <w:rsid w:val="3F3C1978"/>
    <w:rsid w:val="3F3C9A0C"/>
    <w:rsid w:val="3F40D673"/>
    <w:rsid w:val="3F42A175"/>
    <w:rsid w:val="3F44DB4E"/>
    <w:rsid w:val="3F4511D6"/>
    <w:rsid w:val="3F461219"/>
    <w:rsid w:val="3F461A6A"/>
    <w:rsid w:val="3F49418E"/>
    <w:rsid w:val="3F4EB724"/>
    <w:rsid w:val="3F4EF99F"/>
    <w:rsid w:val="3F4F09D9"/>
    <w:rsid w:val="3F4FF358"/>
    <w:rsid w:val="3F50C655"/>
    <w:rsid w:val="3F52F2B5"/>
    <w:rsid w:val="3F55CA9F"/>
    <w:rsid w:val="3F564D75"/>
    <w:rsid w:val="3F5667DC"/>
    <w:rsid w:val="3F5A9CD2"/>
    <w:rsid w:val="3F5E66E4"/>
    <w:rsid w:val="3F5F28FA"/>
    <w:rsid w:val="3F5F2B6D"/>
    <w:rsid w:val="3F61084C"/>
    <w:rsid w:val="3F636267"/>
    <w:rsid w:val="3F646B5E"/>
    <w:rsid w:val="3F65CB8D"/>
    <w:rsid w:val="3F693201"/>
    <w:rsid w:val="3F693A52"/>
    <w:rsid w:val="3F6BA5AA"/>
    <w:rsid w:val="3F6D9850"/>
    <w:rsid w:val="3F7017E3"/>
    <w:rsid w:val="3F71A39B"/>
    <w:rsid w:val="3F7334BF"/>
    <w:rsid w:val="3F742843"/>
    <w:rsid w:val="3F74ECC1"/>
    <w:rsid w:val="3F7703B1"/>
    <w:rsid w:val="3F7BD4A3"/>
    <w:rsid w:val="3F7D6577"/>
    <w:rsid w:val="3F819D4E"/>
    <w:rsid w:val="3F829D0B"/>
    <w:rsid w:val="3F838904"/>
    <w:rsid w:val="3F851425"/>
    <w:rsid w:val="3F8649AD"/>
    <w:rsid w:val="3F8C88F9"/>
    <w:rsid w:val="3F8DFFDF"/>
    <w:rsid w:val="3F8E09F3"/>
    <w:rsid w:val="3F8F6D7C"/>
    <w:rsid w:val="3F913334"/>
    <w:rsid w:val="3F94E707"/>
    <w:rsid w:val="3F960B86"/>
    <w:rsid w:val="3F96C7E1"/>
    <w:rsid w:val="3F976400"/>
    <w:rsid w:val="3F979D23"/>
    <w:rsid w:val="3F98AAED"/>
    <w:rsid w:val="3F9B2B53"/>
    <w:rsid w:val="3F9CB9B6"/>
    <w:rsid w:val="3FA23514"/>
    <w:rsid w:val="3FA25D6B"/>
    <w:rsid w:val="3FA26EA9"/>
    <w:rsid w:val="3FA4F364"/>
    <w:rsid w:val="3FA517DF"/>
    <w:rsid w:val="3FA56F1C"/>
    <w:rsid w:val="3FA58B65"/>
    <w:rsid w:val="3FAAFD4D"/>
    <w:rsid w:val="3FAC051F"/>
    <w:rsid w:val="3FAD393F"/>
    <w:rsid w:val="3FAF3C56"/>
    <w:rsid w:val="3FAF50A4"/>
    <w:rsid w:val="3FB0F479"/>
    <w:rsid w:val="3FB18211"/>
    <w:rsid w:val="3FB2B2F3"/>
    <w:rsid w:val="3FB3FF20"/>
    <w:rsid w:val="3FB73C99"/>
    <w:rsid w:val="3FB7B9BA"/>
    <w:rsid w:val="3FBA913B"/>
    <w:rsid w:val="3FBDB734"/>
    <w:rsid w:val="3FC142C1"/>
    <w:rsid w:val="3FC259E8"/>
    <w:rsid w:val="3FC414FB"/>
    <w:rsid w:val="3FC424DD"/>
    <w:rsid w:val="3FC4CF96"/>
    <w:rsid w:val="3FC507A0"/>
    <w:rsid w:val="3FCD7523"/>
    <w:rsid w:val="3FCECCF3"/>
    <w:rsid w:val="3FD27C28"/>
    <w:rsid w:val="3FD9672A"/>
    <w:rsid w:val="3FDD7C8E"/>
    <w:rsid w:val="3FDEF4AD"/>
    <w:rsid w:val="3FE1A50B"/>
    <w:rsid w:val="3FE201FF"/>
    <w:rsid w:val="3FE2110D"/>
    <w:rsid w:val="3FE23A33"/>
    <w:rsid w:val="3FE2DCAB"/>
    <w:rsid w:val="3FE85AE8"/>
    <w:rsid w:val="3FE8BD31"/>
    <w:rsid w:val="3FEA5E46"/>
    <w:rsid w:val="3FEE6EB8"/>
    <w:rsid w:val="3FF06DE9"/>
    <w:rsid w:val="3FF1820A"/>
    <w:rsid w:val="3FF1E37F"/>
    <w:rsid w:val="3FF2FE29"/>
    <w:rsid w:val="3FF3C2ED"/>
    <w:rsid w:val="3FF460AF"/>
    <w:rsid w:val="3FF5650D"/>
    <w:rsid w:val="3FF727F9"/>
    <w:rsid w:val="3FF86C48"/>
    <w:rsid w:val="3FF95AD6"/>
    <w:rsid w:val="3FFA1532"/>
    <w:rsid w:val="3FFA3286"/>
    <w:rsid w:val="3FFD5059"/>
    <w:rsid w:val="4000C4A5"/>
    <w:rsid w:val="4001E8CC"/>
    <w:rsid w:val="40031476"/>
    <w:rsid w:val="400687FD"/>
    <w:rsid w:val="4009CD83"/>
    <w:rsid w:val="400DF355"/>
    <w:rsid w:val="400F1CFC"/>
    <w:rsid w:val="400FDAAD"/>
    <w:rsid w:val="40140674"/>
    <w:rsid w:val="4015DC2B"/>
    <w:rsid w:val="401736C1"/>
    <w:rsid w:val="4017C89E"/>
    <w:rsid w:val="401A9054"/>
    <w:rsid w:val="401B05D9"/>
    <w:rsid w:val="401B102F"/>
    <w:rsid w:val="401D319A"/>
    <w:rsid w:val="401D9780"/>
    <w:rsid w:val="402412D6"/>
    <w:rsid w:val="4024549E"/>
    <w:rsid w:val="4027DE57"/>
    <w:rsid w:val="4028C25D"/>
    <w:rsid w:val="402910BC"/>
    <w:rsid w:val="4029AB72"/>
    <w:rsid w:val="402E7EA5"/>
    <w:rsid w:val="402ECFE0"/>
    <w:rsid w:val="4032E750"/>
    <w:rsid w:val="403424BF"/>
    <w:rsid w:val="4034815C"/>
    <w:rsid w:val="40365ABD"/>
    <w:rsid w:val="403B9541"/>
    <w:rsid w:val="403D9A7B"/>
    <w:rsid w:val="403D9B4E"/>
    <w:rsid w:val="403EAB7B"/>
    <w:rsid w:val="404084F0"/>
    <w:rsid w:val="404093AB"/>
    <w:rsid w:val="40422E51"/>
    <w:rsid w:val="404568F5"/>
    <w:rsid w:val="4046887A"/>
    <w:rsid w:val="404930F4"/>
    <w:rsid w:val="4049C531"/>
    <w:rsid w:val="40510E68"/>
    <w:rsid w:val="4054EFE6"/>
    <w:rsid w:val="4058FF8E"/>
    <w:rsid w:val="405A1246"/>
    <w:rsid w:val="405CA6E0"/>
    <w:rsid w:val="405CD56D"/>
    <w:rsid w:val="405D748B"/>
    <w:rsid w:val="405F744F"/>
    <w:rsid w:val="405FA086"/>
    <w:rsid w:val="40629134"/>
    <w:rsid w:val="40629B41"/>
    <w:rsid w:val="40650398"/>
    <w:rsid w:val="4066C82F"/>
    <w:rsid w:val="4066F872"/>
    <w:rsid w:val="4067C689"/>
    <w:rsid w:val="4067E976"/>
    <w:rsid w:val="4068E34A"/>
    <w:rsid w:val="4068E883"/>
    <w:rsid w:val="406A6D43"/>
    <w:rsid w:val="406CF4B2"/>
    <w:rsid w:val="406E0244"/>
    <w:rsid w:val="406ED0DF"/>
    <w:rsid w:val="407047E0"/>
    <w:rsid w:val="40727737"/>
    <w:rsid w:val="40736382"/>
    <w:rsid w:val="4073F208"/>
    <w:rsid w:val="407502F7"/>
    <w:rsid w:val="407A2113"/>
    <w:rsid w:val="407B553B"/>
    <w:rsid w:val="407F35D9"/>
    <w:rsid w:val="4083265C"/>
    <w:rsid w:val="408665B5"/>
    <w:rsid w:val="40883780"/>
    <w:rsid w:val="40886C3C"/>
    <w:rsid w:val="408996BF"/>
    <w:rsid w:val="4089EE94"/>
    <w:rsid w:val="408A1335"/>
    <w:rsid w:val="408A9F5E"/>
    <w:rsid w:val="408AE5A2"/>
    <w:rsid w:val="408C42A9"/>
    <w:rsid w:val="408E1930"/>
    <w:rsid w:val="408F5459"/>
    <w:rsid w:val="4092B119"/>
    <w:rsid w:val="40942A92"/>
    <w:rsid w:val="4096C9C4"/>
    <w:rsid w:val="4096D988"/>
    <w:rsid w:val="4099C513"/>
    <w:rsid w:val="409A53A3"/>
    <w:rsid w:val="409A9BD2"/>
    <w:rsid w:val="409B4AA8"/>
    <w:rsid w:val="409BD104"/>
    <w:rsid w:val="409C9CD9"/>
    <w:rsid w:val="409E36AA"/>
    <w:rsid w:val="40A22652"/>
    <w:rsid w:val="40A2D694"/>
    <w:rsid w:val="40A3DE0F"/>
    <w:rsid w:val="40A3E3D0"/>
    <w:rsid w:val="40A45636"/>
    <w:rsid w:val="40A58A36"/>
    <w:rsid w:val="40A6C59B"/>
    <w:rsid w:val="40AA92EB"/>
    <w:rsid w:val="40AAE7BC"/>
    <w:rsid w:val="40AD2D3C"/>
    <w:rsid w:val="40AD69E9"/>
    <w:rsid w:val="40AE1667"/>
    <w:rsid w:val="40AECA41"/>
    <w:rsid w:val="40B072A5"/>
    <w:rsid w:val="40B0AEA1"/>
    <w:rsid w:val="40B0F57B"/>
    <w:rsid w:val="40B1E62C"/>
    <w:rsid w:val="40B3673B"/>
    <w:rsid w:val="40B38734"/>
    <w:rsid w:val="40B54C3B"/>
    <w:rsid w:val="40B550F3"/>
    <w:rsid w:val="40B6D393"/>
    <w:rsid w:val="40B76E9A"/>
    <w:rsid w:val="40B96228"/>
    <w:rsid w:val="40B96DF0"/>
    <w:rsid w:val="40BA8C7D"/>
    <w:rsid w:val="40BAE0A7"/>
    <w:rsid w:val="40BB0289"/>
    <w:rsid w:val="40BBDB45"/>
    <w:rsid w:val="40BC7AB2"/>
    <w:rsid w:val="40BE8F9A"/>
    <w:rsid w:val="40C1AD2F"/>
    <w:rsid w:val="40C1E827"/>
    <w:rsid w:val="40C1EE5A"/>
    <w:rsid w:val="40C35D91"/>
    <w:rsid w:val="40C3F9AA"/>
    <w:rsid w:val="40C5E504"/>
    <w:rsid w:val="40C822E8"/>
    <w:rsid w:val="40C88C8F"/>
    <w:rsid w:val="40CCB4F5"/>
    <w:rsid w:val="40CDA663"/>
    <w:rsid w:val="40CEF626"/>
    <w:rsid w:val="40CFAED9"/>
    <w:rsid w:val="40D47F75"/>
    <w:rsid w:val="40D4D51E"/>
    <w:rsid w:val="40D619DC"/>
    <w:rsid w:val="40D910A1"/>
    <w:rsid w:val="40D925F1"/>
    <w:rsid w:val="40D9659E"/>
    <w:rsid w:val="40DAA16F"/>
    <w:rsid w:val="40DAD134"/>
    <w:rsid w:val="40E1FC3D"/>
    <w:rsid w:val="40E3204A"/>
    <w:rsid w:val="40E8205C"/>
    <w:rsid w:val="40E94C18"/>
    <w:rsid w:val="40E991F5"/>
    <w:rsid w:val="40EA9D33"/>
    <w:rsid w:val="40EB91A8"/>
    <w:rsid w:val="40ECBEA2"/>
    <w:rsid w:val="40EF6D1A"/>
    <w:rsid w:val="40F05BBC"/>
    <w:rsid w:val="40F0AEC9"/>
    <w:rsid w:val="40F2455A"/>
    <w:rsid w:val="40F2F7F6"/>
    <w:rsid w:val="40F684B0"/>
    <w:rsid w:val="40F75FDF"/>
    <w:rsid w:val="40F7B4AF"/>
    <w:rsid w:val="40F7E9A7"/>
    <w:rsid w:val="40F9FA73"/>
    <w:rsid w:val="40FAFA9A"/>
    <w:rsid w:val="40FB7861"/>
    <w:rsid w:val="40FD1731"/>
    <w:rsid w:val="40FE3B36"/>
    <w:rsid w:val="40FFD177"/>
    <w:rsid w:val="41006164"/>
    <w:rsid w:val="4102DCFC"/>
    <w:rsid w:val="41034AD7"/>
    <w:rsid w:val="41034D0B"/>
    <w:rsid w:val="41036BCF"/>
    <w:rsid w:val="4103C03F"/>
    <w:rsid w:val="4104BFEC"/>
    <w:rsid w:val="41050BB6"/>
    <w:rsid w:val="410C2034"/>
    <w:rsid w:val="410CFE2B"/>
    <w:rsid w:val="410DC0C1"/>
    <w:rsid w:val="41109CFC"/>
    <w:rsid w:val="41111A39"/>
    <w:rsid w:val="41116C2C"/>
    <w:rsid w:val="4112ED25"/>
    <w:rsid w:val="41143F30"/>
    <w:rsid w:val="4118F5E3"/>
    <w:rsid w:val="4119A898"/>
    <w:rsid w:val="411BADA0"/>
    <w:rsid w:val="411C9AC7"/>
    <w:rsid w:val="4121AE8D"/>
    <w:rsid w:val="41239219"/>
    <w:rsid w:val="4125B959"/>
    <w:rsid w:val="412AB4BE"/>
    <w:rsid w:val="412BD2D0"/>
    <w:rsid w:val="412BD46A"/>
    <w:rsid w:val="41313C37"/>
    <w:rsid w:val="413541CB"/>
    <w:rsid w:val="41355DB0"/>
    <w:rsid w:val="4136A35A"/>
    <w:rsid w:val="41372BF9"/>
    <w:rsid w:val="413783C0"/>
    <w:rsid w:val="41382069"/>
    <w:rsid w:val="413AE3AB"/>
    <w:rsid w:val="413FAB0A"/>
    <w:rsid w:val="4141AD9B"/>
    <w:rsid w:val="4146FBC4"/>
    <w:rsid w:val="414BE113"/>
    <w:rsid w:val="414E9C90"/>
    <w:rsid w:val="414F06EC"/>
    <w:rsid w:val="414F5F6D"/>
    <w:rsid w:val="4150603A"/>
    <w:rsid w:val="4153A462"/>
    <w:rsid w:val="4155B029"/>
    <w:rsid w:val="415612F3"/>
    <w:rsid w:val="4157E2E9"/>
    <w:rsid w:val="41596787"/>
    <w:rsid w:val="415A0539"/>
    <w:rsid w:val="415A3C98"/>
    <w:rsid w:val="415E9870"/>
    <w:rsid w:val="415EA971"/>
    <w:rsid w:val="415ECE15"/>
    <w:rsid w:val="4163A460"/>
    <w:rsid w:val="4166F3FB"/>
    <w:rsid w:val="41679E5B"/>
    <w:rsid w:val="4167C011"/>
    <w:rsid w:val="41685658"/>
    <w:rsid w:val="41686D23"/>
    <w:rsid w:val="4168FC7A"/>
    <w:rsid w:val="416A7F97"/>
    <w:rsid w:val="41704DD2"/>
    <w:rsid w:val="417133C5"/>
    <w:rsid w:val="417142E2"/>
    <w:rsid w:val="41719163"/>
    <w:rsid w:val="4171D7AF"/>
    <w:rsid w:val="417874F3"/>
    <w:rsid w:val="417ACFB8"/>
    <w:rsid w:val="417B19F5"/>
    <w:rsid w:val="417C3073"/>
    <w:rsid w:val="417D9352"/>
    <w:rsid w:val="417F5CBE"/>
    <w:rsid w:val="4187DE19"/>
    <w:rsid w:val="4187F1C2"/>
    <w:rsid w:val="41888175"/>
    <w:rsid w:val="418B0A1B"/>
    <w:rsid w:val="418B0D54"/>
    <w:rsid w:val="418B2D4D"/>
    <w:rsid w:val="418E8F7B"/>
    <w:rsid w:val="4191DEC3"/>
    <w:rsid w:val="41922FDA"/>
    <w:rsid w:val="4192D06A"/>
    <w:rsid w:val="4197CCA1"/>
    <w:rsid w:val="419A9A0A"/>
    <w:rsid w:val="419E33DE"/>
    <w:rsid w:val="419E7B17"/>
    <w:rsid w:val="419F73F0"/>
    <w:rsid w:val="41A0415C"/>
    <w:rsid w:val="41A1E303"/>
    <w:rsid w:val="41A37730"/>
    <w:rsid w:val="41A5E880"/>
    <w:rsid w:val="41A7EDFA"/>
    <w:rsid w:val="41AB90AE"/>
    <w:rsid w:val="41AE6B73"/>
    <w:rsid w:val="41AEC6A7"/>
    <w:rsid w:val="41AF10F4"/>
    <w:rsid w:val="41AFB8A9"/>
    <w:rsid w:val="41B09168"/>
    <w:rsid w:val="41B18BE0"/>
    <w:rsid w:val="41B1A224"/>
    <w:rsid w:val="41B1EDE3"/>
    <w:rsid w:val="41B1EE43"/>
    <w:rsid w:val="41B31BD1"/>
    <w:rsid w:val="41B37EB5"/>
    <w:rsid w:val="41B7FBC9"/>
    <w:rsid w:val="41BAAE37"/>
    <w:rsid w:val="41BAD9CE"/>
    <w:rsid w:val="41BBD15E"/>
    <w:rsid w:val="41BCC605"/>
    <w:rsid w:val="41BD55AE"/>
    <w:rsid w:val="41BD792C"/>
    <w:rsid w:val="41BFE4CE"/>
    <w:rsid w:val="41C0FE48"/>
    <w:rsid w:val="41C28E9E"/>
    <w:rsid w:val="41C44069"/>
    <w:rsid w:val="41C4B565"/>
    <w:rsid w:val="41C631A9"/>
    <w:rsid w:val="41C8182A"/>
    <w:rsid w:val="41C8470F"/>
    <w:rsid w:val="41C95AFB"/>
    <w:rsid w:val="41C9DF5E"/>
    <w:rsid w:val="41CAFF46"/>
    <w:rsid w:val="41CB44B8"/>
    <w:rsid w:val="41CE4D1F"/>
    <w:rsid w:val="41CF24AA"/>
    <w:rsid w:val="41D19D8C"/>
    <w:rsid w:val="41D1B2FE"/>
    <w:rsid w:val="41D2468A"/>
    <w:rsid w:val="41D2CFC6"/>
    <w:rsid w:val="41D7D928"/>
    <w:rsid w:val="41DAC6BF"/>
    <w:rsid w:val="41DC2653"/>
    <w:rsid w:val="41DDC8C8"/>
    <w:rsid w:val="41E4B0D7"/>
    <w:rsid w:val="41E8B8E9"/>
    <w:rsid w:val="41EA73D2"/>
    <w:rsid w:val="41EB4631"/>
    <w:rsid w:val="41EEFDBD"/>
    <w:rsid w:val="41EF1E09"/>
    <w:rsid w:val="41F1A597"/>
    <w:rsid w:val="41F1F043"/>
    <w:rsid w:val="41F31355"/>
    <w:rsid w:val="41F9A716"/>
    <w:rsid w:val="41FA01B6"/>
    <w:rsid w:val="41FAC98C"/>
    <w:rsid w:val="41FB3200"/>
    <w:rsid w:val="41FD07D3"/>
    <w:rsid w:val="41FDA4A7"/>
    <w:rsid w:val="41FDC473"/>
    <w:rsid w:val="41FDF3CA"/>
    <w:rsid w:val="41FED4BD"/>
    <w:rsid w:val="41FF7917"/>
    <w:rsid w:val="41FF7D87"/>
    <w:rsid w:val="420047B0"/>
    <w:rsid w:val="42011A71"/>
    <w:rsid w:val="42026B93"/>
    <w:rsid w:val="42030EA8"/>
    <w:rsid w:val="42038837"/>
    <w:rsid w:val="4204C1C5"/>
    <w:rsid w:val="420721F2"/>
    <w:rsid w:val="420A5A10"/>
    <w:rsid w:val="420B3A4E"/>
    <w:rsid w:val="420C1F9E"/>
    <w:rsid w:val="420C2C9F"/>
    <w:rsid w:val="420C385C"/>
    <w:rsid w:val="420CE7EA"/>
    <w:rsid w:val="420FB51A"/>
    <w:rsid w:val="42109D92"/>
    <w:rsid w:val="42134E2B"/>
    <w:rsid w:val="42134E44"/>
    <w:rsid w:val="4214946C"/>
    <w:rsid w:val="4214F446"/>
    <w:rsid w:val="4216637B"/>
    <w:rsid w:val="42185D4F"/>
    <w:rsid w:val="4219F9A6"/>
    <w:rsid w:val="421DC0B9"/>
    <w:rsid w:val="421DD326"/>
    <w:rsid w:val="421FB1BF"/>
    <w:rsid w:val="4220608A"/>
    <w:rsid w:val="42257026"/>
    <w:rsid w:val="4225D840"/>
    <w:rsid w:val="422688C4"/>
    <w:rsid w:val="42287EE4"/>
    <w:rsid w:val="422A99F0"/>
    <w:rsid w:val="422B0583"/>
    <w:rsid w:val="422C7BF2"/>
    <w:rsid w:val="423402D9"/>
    <w:rsid w:val="42347287"/>
    <w:rsid w:val="4235C9B3"/>
    <w:rsid w:val="4238B3E5"/>
    <w:rsid w:val="4239530F"/>
    <w:rsid w:val="4239D537"/>
    <w:rsid w:val="423A2A7F"/>
    <w:rsid w:val="423A9097"/>
    <w:rsid w:val="423CF6A9"/>
    <w:rsid w:val="423D5002"/>
    <w:rsid w:val="423E7E6C"/>
    <w:rsid w:val="423F3EAC"/>
    <w:rsid w:val="423FD1B0"/>
    <w:rsid w:val="42405D7A"/>
    <w:rsid w:val="42412A90"/>
    <w:rsid w:val="4243CAF4"/>
    <w:rsid w:val="42454F26"/>
    <w:rsid w:val="42455C10"/>
    <w:rsid w:val="4246D0AC"/>
    <w:rsid w:val="4247C593"/>
    <w:rsid w:val="4248650A"/>
    <w:rsid w:val="4249A16F"/>
    <w:rsid w:val="424B13EE"/>
    <w:rsid w:val="424BF986"/>
    <w:rsid w:val="424D28B5"/>
    <w:rsid w:val="424E7003"/>
    <w:rsid w:val="42510AAE"/>
    <w:rsid w:val="42516563"/>
    <w:rsid w:val="4252AA82"/>
    <w:rsid w:val="425354F5"/>
    <w:rsid w:val="4254F68B"/>
    <w:rsid w:val="42561283"/>
    <w:rsid w:val="42567455"/>
    <w:rsid w:val="425743DA"/>
    <w:rsid w:val="42584E4B"/>
    <w:rsid w:val="42595562"/>
    <w:rsid w:val="425FFFDA"/>
    <w:rsid w:val="42620B5E"/>
    <w:rsid w:val="42634F4A"/>
    <w:rsid w:val="42648A83"/>
    <w:rsid w:val="4265ED94"/>
    <w:rsid w:val="42699198"/>
    <w:rsid w:val="426A2B7C"/>
    <w:rsid w:val="426AED1D"/>
    <w:rsid w:val="426E414B"/>
    <w:rsid w:val="42704179"/>
    <w:rsid w:val="42751C61"/>
    <w:rsid w:val="42751F25"/>
    <w:rsid w:val="4277BD73"/>
    <w:rsid w:val="4279454B"/>
    <w:rsid w:val="427B90C7"/>
    <w:rsid w:val="427C3CB0"/>
    <w:rsid w:val="427CA2FA"/>
    <w:rsid w:val="427D2901"/>
    <w:rsid w:val="427D51C0"/>
    <w:rsid w:val="427E385A"/>
    <w:rsid w:val="427E3EAB"/>
    <w:rsid w:val="427E82B3"/>
    <w:rsid w:val="427E90C3"/>
    <w:rsid w:val="428346C9"/>
    <w:rsid w:val="42840E16"/>
    <w:rsid w:val="428422D0"/>
    <w:rsid w:val="42844923"/>
    <w:rsid w:val="4284DB09"/>
    <w:rsid w:val="4287A671"/>
    <w:rsid w:val="428B952F"/>
    <w:rsid w:val="428C5004"/>
    <w:rsid w:val="428D3D25"/>
    <w:rsid w:val="428E0E92"/>
    <w:rsid w:val="428E2BE4"/>
    <w:rsid w:val="4290EC3B"/>
    <w:rsid w:val="42961D6F"/>
    <w:rsid w:val="4296B815"/>
    <w:rsid w:val="4297137F"/>
    <w:rsid w:val="4297C9EE"/>
    <w:rsid w:val="429979CE"/>
    <w:rsid w:val="429A3ADF"/>
    <w:rsid w:val="429D35CA"/>
    <w:rsid w:val="429D46CA"/>
    <w:rsid w:val="429DF3A2"/>
    <w:rsid w:val="429E67AF"/>
    <w:rsid w:val="42A0B6CC"/>
    <w:rsid w:val="42A31E25"/>
    <w:rsid w:val="42A50ED2"/>
    <w:rsid w:val="42A561C7"/>
    <w:rsid w:val="42A5A6F9"/>
    <w:rsid w:val="42A6684E"/>
    <w:rsid w:val="42A6FA17"/>
    <w:rsid w:val="42A7928C"/>
    <w:rsid w:val="42A7C565"/>
    <w:rsid w:val="42A82838"/>
    <w:rsid w:val="42A9115F"/>
    <w:rsid w:val="42A93EE6"/>
    <w:rsid w:val="42AAB704"/>
    <w:rsid w:val="42AABD4A"/>
    <w:rsid w:val="42AB1DC7"/>
    <w:rsid w:val="42ACDCAD"/>
    <w:rsid w:val="42AF5378"/>
    <w:rsid w:val="42B3278C"/>
    <w:rsid w:val="42B43F11"/>
    <w:rsid w:val="42B556E7"/>
    <w:rsid w:val="42B61B28"/>
    <w:rsid w:val="42B69B70"/>
    <w:rsid w:val="42B6FFFE"/>
    <w:rsid w:val="42B98D37"/>
    <w:rsid w:val="42BB0C09"/>
    <w:rsid w:val="42BDA879"/>
    <w:rsid w:val="42BE1302"/>
    <w:rsid w:val="42BF603F"/>
    <w:rsid w:val="42C061DF"/>
    <w:rsid w:val="42C065E2"/>
    <w:rsid w:val="42C10817"/>
    <w:rsid w:val="42C10C17"/>
    <w:rsid w:val="42C12209"/>
    <w:rsid w:val="42C1C59D"/>
    <w:rsid w:val="42C1F88A"/>
    <w:rsid w:val="42C410E3"/>
    <w:rsid w:val="42C41DBA"/>
    <w:rsid w:val="42C7410F"/>
    <w:rsid w:val="42CC190E"/>
    <w:rsid w:val="42CC4964"/>
    <w:rsid w:val="42CDE7C0"/>
    <w:rsid w:val="42CE7052"/>
    <w:rsid w:val="42CF0AE4"/>
    <w:rsid w:val="42D0BD34"/>
    <w:rsid w:val="42D41717"/>
    <w:rsid w:val="42D61F52"/>
    <w:rsid w:val="42D65020"/>
    <w:rsid w:val="42D75DB4"/>
    <w:rsid w:val="42D76D20"/>
    <w:rsid w:val="42D9BBF5"/>
    <w:rsid w:val="42D9E392"/>
    <w:rsid w:val="42DC545B"/>
    <w:rsid w:val="42E0822F"/>
    <w:rsid w:val="42E1ABF8"/>
    <w:rsid w:val="42E41495"/>
    <w:rsid w:val="42E607D7"/>
    <w:rsid w:val="42E7DAF4"/>
    <w:rsid w:val="42EA09CD"/>
    <w:rsid w:val="42EA3BAB"/>
    <w:rsid w:val="42EE5EF1"/>
    <w:rsid w:val="42EF2E19"/>
    <w:rsid w:val="42EF490F"/>
    <w:rsid w:val="42F2302A"/>
    <w:rsid w:val="42F2B16A"/>
    <w:rsid w:val="42F50F26"/>
    <w:rsid w:val="42F527A6"/>
    <w:rsid w:val="42F60D1E"/>
    <w:rsid w:val="42F664AC"/>
    <w:rsid w:val="42F66B0A"/>
    <w:rsid w:val="42F73E10"/>
    <w:rsid w:val="42F755FC"/>
    <w:rsid w:val="42F76572"/>
    <w:rsid w:val="42FD142C"/>
    <w:rsid w:val="42FEF12F"/>
    <w:rsid w:val="42FF9DB1"/>
    <w:rsid w:val="43008489"/>
    <w:rsid w:val="43024CFC"/>
    <w:rsid w:val="4304E2C7"/>
    <w:rsid w:val="4304E824"/>
    <w:rsid w:val="43079DCA"/>
    <w:rsid w:val="4308794D"/>
    <w:rsid w:val="43096781"/>
    <w:rsid w:val="430BCD08"/>
    <w:rsid w:val="430C82A4"/>
    <w:rsid w:val="430D8485"/>
    <w:rsid w:val="430DEE74"/>
    <w:rsid w:val="43108EAD"/>
    <w:rsid w:val="431185B3"/>
    <w:rsid w:val="43126AF0"/>
    <w:rsid w:val="4313BB28"/>
    <w:rsid w:val="431501C0"/>
    <w:rsid w:val="43180C1F"/>
    <w:rsid w:val="43191E6A"/>
    <w:rsid w:val="431A7A90"/>
    <w:rsid w:val="431CEA4B"/>
    <w:rsid w:val="431D64FA"/>
    <w:rsid w:val="431DEC2C"/>
    <w:rsid w:val="431F324D"/>
    <w:rsid w:val="431FBD1E"/>
    <w:rsid w:val="43202362"/>
    <w:rsid w:val="432079C8"/>
    <w:rsid w:val="43212CA0"/>
    <w:rsid w:val="43222CFE"/>
    <w:rsid w:val="43228A30"/>
    <w:rsid w:val="4323D3F3"/>
    <w:rsid w:val="43241BE7"/>
    <w:rsid w:val="432451D6"/>
    <w:rsid w:val="4324F491"/>
    <w:rsid w:val="432547BA"/>
    <w:rsid w:val="43254F55"/>
    <w:rsid w:val="43257C6A"/>
    <w:rsid w:val="43279D45"/>
    <w:rsid w:val="4328C129"/>
    <w:rsid w:val="432DCC3A"/>
    <w:rsid w:val="432F52D7"/>
    <w:rsid w:val="432F66A6"/>
    <w:rsid w:val="432F9C08"/>
    <w:rsid w:val="43301279"/>
    <w:rsid w:val="4334A3FE"/>
    <w:rsid w:val="4336C150"/>
    <w:rsid w:val="43379EA1"/>
    <w:rsid w:val="4338D6F5"/>
    <w:rsid w:val="433A4921"/>
    <w:rsid w:val="433BB179"/>
    <w:rsid w:val="433BEAAD"/>
    <w:rsid w:val="433E40C7"/>
    <w:rsid w:val="433F076A"/>
    <w:rsid w:val="433F24FD"/>
    <w:rsid w:val="433FA25C"/>
    <w:rsid w:val="4340434D"/>
    <w:rsid w:val="4340C0F9"/>
    <w:rsid w:val="4342E383"/>
    <w:rsid w:val="43441965"/>
    <w:rsid w:val="4346B73C"/>
    <w:rsid w:val="434728E3"/>
    <w:rsid w:val="434EE1EB"/>
    <w:rsid w:val="434FFCF7"/>
    <w:rsid w:val="4350123C"/>
    <w:rsid w:val="43505251"/>
    <w:rsid w:val="43516BBE"/>
    <w:rsid w:val="43528222"/>
    <w:rsid w:val="43535318"/>
    <w:rsid w:val="43546F8C"/>
    <w:rsid w:val="4354E3C9"/>
    <w:rsid w:val="4354F155"/>
    <w:rsid w:val="43562B97"/>
    <w:rsid w:val="4357BED6"/>
    <w:rsid w:val="435975B0"/>
    <w:rsid w:val="435A75B0"/>
    <w:rsid w:val="435BEBE3"/>
    <w:rsid w:val="435D2774"/>
    <w:rsid w:val="435F1A9D"/>
    <w:rsid w:val="4361221D"/>
    <w:rsid w:val="4362863C"/>
    <w:rsid w:val="43672204"/>
    <w:rsid w:val="436DAAF1"/>
    <w:rsid w:val="43731693"/>
    <w:rsid w:val="4376E06A"/>
    <w:rsid w:val="43773533"/>
    <w:rsid w:val="437A3119"/>
    <w:rsid w:val="437B2DD9"/>
    <w:rsid w:val="4380416A"/>
    <w:rsid w:val="438074F9"/>
    <w:rsid w:val="43818ADE"/>
    <w:rsid w:val="438EE87E"/>
    <w:rsid w:val="438FF62D"/>
    <w:rsid w:val="43939067"/>
    <w:rsid w:val="4393C3B0"/>
    <w:rsid w:val="439549FD"/>
    <w:rsid w:val="43955789"/>
    <w:rsid w:val="4399E3E6"/>
    <w:rsid w:val="439EC406"/>
    <w:rsid w:val="439ED8C2"/>
    <w:rsid w:val="43A312DA"/>
    <w:rsid w:val="43A37DB6"/>
    <w:rsid w:val="43A44897"/>
    <w:rsid w:val="43A5ED72"/>
    <w:rsid w:val="43A66FA1"/>
    <w:rsid w:val="43A6A192"/>
    <w:rsid w:val="43A7D942"/>
    <w:rsid w:val="43A92B9F"/>
    <w:rsid w:val="43A92D50"/>
    <w:rsid w:val="43AAD6B6"/>
    <w:rsid w:val="43AC25BE"/>
    <w:rsid w:val="43B25025"/>
    <w:rsid w:val="43B25A29"/>
    <w:rsid w:val="43B4E02E"/>
    <w:rsid w:val="43B62054"/>
    <w:rsid w:val="43B6F527"/>
    <w:rsid w:val="43B83172"/>
    <w:rsid w:val="43B86284"/>
    <w:rsid w:val="43B92D79"/>
    <w:rsid w:val="43BA9B84"/>
    <w:rsid w:val="43BAB193"/>
    <w:rsid w:val="43BBDE97"/>
    <w:rsid w:val="43C01E0C"/>
    <w:rsid w:val="43C216B2"/>
    <w:rsid w:val="43C2275F"/>
    <w:rsid w:val="43C47D9F"/>
    <w:rsid w:val="43C6261F"/>
    <w:rsid w:val="43C6FF87"/>
    <w:rsid w:val="43C80C70"/>
    <w:rsid w:val="43C89365"/>
    <w:rsid w:val="43CCF260"/>
    <w:rsid w:val="43CEBC23"/>
    <w:rsid w:val="43D733C5"/>
    <w:rsid w:val="43D7EAAE"/>
    <w:rsid w:val="43D89960"/>
    <w:rsid w:val="43D8F7AF"/>
    <w:rsid w:val="43DA0C2A"/>
    <w:rsid w:val="43DA8814"/>
    <w:rsid w:val="43E041EA"/>
    <w:rsid w:val="43E191E7"/>
    <w:rsid w:val="43E1995E"/>
    <w:rsid w:val="43E42EDA"/>
    <w:rsid w:val="43E56464"/>
    <w:rsid w:val="43E5C0F7"/>
    <w:rsid w:val="43E662E0"/>
    <w:rsid w:val="43E7DF45"/>
    <w:rsid w:val="43E98427"/>
    <w:rsid w:val="43E997BE"/>
    <w:rsid w:val="43E9DED3"/>
    <w:rsid w:val="43ED6506"/>
    <w:rsid w:val="43EEAB37"/>
    <w:rsid w:val="43EF8C0C"/>
    <w:rsid w:val="43F1B5B1"/>
    <w:rsid w:val="43F50282"/>
    <w:rsid w:val="43F55541"/>
    <w:rsid w:val="43F63124"/>
    <w:rsid w:val="43FC2C43"/>
    <w:rsid w:val="43FCABCD"/>
    <w:rsid w:val="43FFFA5C"/>
    <w:rsid w:val="4401CEFD"/>
    <w:rsid w:val="440702D6"/>
    <w:rsid w:val="44070598"/>
    <w:rsid w:val="44079D04"/>
    <w:rsid w:val="440B33AA"/>
    <w:rsid w:val="440D5A70"/>
    <w:rsid w:val="4410DA9C"/>
    <w:rsid w:val="4410DEA8"/>
    <w:rsid w:val="44119B6D"/>
    <w:rsid w:val="4413FD98"/>
    <w:rsid w:val="4414ABE5"/>
    <w:rsid w:val="4415182B"/>
    <w:rsid w:val="441615F0"/>
    <w:rsid w:val="4418830E"/>
    <w:rsid w:val="441D74E1"/>
    <w:rsid w:val="441EACA0"/>
    <w:rsid w:val="44206BAC"/>
    <w:rsid w:val="4420C237"/>
    <w:rsid w:val="44218AEB"/>
    <w:rsid w:val="4423AD9C"/>
    <w:rsid w:val="44248BC3"/>
    <w:rsid w:val="4425C21D"/>
    <w:rsid w:val="44285001"/>
    <w:rsid w:val="4428A8B6"/>
    <w:rsid w:val="442D9E9C"/>
    <w:rsid w:val="442EDE9D"/>
    <w:rsid w:val="443020D7"/>
    <w:rsid w:val="443102F3"/>
    <w:rsid w:val="4435E474"/>
    <w:rsid w:val="44366ADB"/>
    <w:rsid w:val="44383BB6"/>
    <w:rsid w:val="4439F99C"/>
    <w:rsid w:val="443EFE83"/>
    <w:rsid w:val="443F31AA"/>
    <w:rsid w:val="44404E8B"/>
    <w:rsid w:val="44405202"/>
    <w:rsid w:val="444064EE"/>
    <w:rsid w:val="4441A574"/>
    <w:rsid w:val="44430142"/>
    <w:rsid w:val="44435D86"/>
    <w:rsid w:val="44438ABA"/>
    <w:rsid w:val="44441978"/>
    <w:rsid w:val="4446190C"/>
    <w:rsid w:val="4449DB02"/>
    <w:rsid w:val="444B0F0C"/>
    <w:rsid w:val="444C0B07"/>
    <w:rsid w:val="444C15DA"/>
    <w:rsid w:val="44511F78"/>
    <w:rsid w:val="44515DAE"/>
    <w:rsid w:val="44536038"/>
    <w:rsid w:val="4455D407"/>
    <w:rsid w:val="445895C3"/>
    <w:rsid w:val="4458B30A"/>
    <w:rsid w:val="445F5FCB"/>
    <w:rsid w:val="44603A63"/>
    <w:rsid w:val="4461B06B"/>
    <w:rsid w:val="44632DA8"/>
    <w:rsid w:val="446465CA"/>
    <w:rsid w:val="44647281"/>
    <w:rsid w:val="4464FBC6"/>
    <w:rsid w:val="44657373"/>
    <w:rsid w:val="446895E7"/>
    <w:rsid w:val="446AA9F9"/>
    <w:rsid w:val="446C03DA"/>
    <w:rsid w:val="447036DE"/>
    <w:rsid w:val="4470DE7D"/>
    <w:rsid w:val="447140CF"/>
    <w:rsid w:val="4471F2CD"/>
    <w:rsid w:val="4472ACBB"/>
    <w:rsid w:val="4472C363"/>
    <w:rsid w:val="44731D6D"/>
    <w:rsid w:val="44763668"/>
    <w:rsid w:val="44769543"/>
    <w:rsid w:val="4477D893"/>
    <w:rsid w:val="44781A63"/>
    <w:rsid w:val="4478F164"/>
    <w:rsid w:val="44798D38"/>
    <w:rsid w:val="447B3D6C"/>
    <w:rsid w:val="447CD446"/>
    <w:rsid w:val="447F3182"/>
    <w:rsid w:val="447F66D6"/>
    <w:rsid w:val="44808EA9"/>
    <w:rsid w:val="44827908"/>
    <w:rsid w:val="4482E101"/>
    <w:rsid w:val="448317D3"/>
    <w:rsid w:val="4483D231"/>
    <w:rsid w:val="4487FB6D"/>
    <w:rsid w:val="448944EB"/>
    <w:rsid w:val="448CB39D"/>
    <w:rsid w:val="4490E968"/>
    <w:rsid w:val="449337AE"/>
    <w:rsid w:val="4493E2BF"/>
    <w:rsid w:val="4494FEC6"/>
    <w:rsid w:val="44973E39"/>
    <w:rsid w:val="44977EF0"/>
    <w:rsid w:val="44979713"/>
    <w:rsid w:val="44984B8C"/>
    <w:rsid w:val="449A59D9"/>
    <w:rsid w:val="449A673D"/>
    <w:rsid w:val="449D0B6A"/>
    <w:rsid w:val="44A2EC51"/>
    <w:rsid w:val="44A37FFA"/>
    <w:rsid w:val="44A3C436"/>
    <w:rsid w:val="44A4D87E"/>
    <w:rsid w:val="44A89FC7"/>
    <w:rsid w:val="44AA102E"/>
    <w:rsid w:val="44ABEC85"/>
    <w:rsid w:val="44AD9615"/>
    <w:rsid w:val="44B03AA4"/>
    <w:rsid w:val="44B0E3AA"/>
    <w:rsid w:val="44B7ACCC"/>
    <w:rsid w:val="44B7F58C"/>
    <w:rsid w:val="44B96A59"/>
    <w:rsid w:val="44BC30FC"/>
    <w:rsid w:val="44C1B456"/>
    <w:rsid w:val="44C2AA54"/>
    <w:rsid w:val="44C3E055"/>
    <w:rsid w:val="44C4077A"/>
    <w:rsid w:val="44C581C9"/>
    <w:rsid w:val="44C5B0A7"/>
    <w:rsid w:val="44C69354"/>
    <w:rsid w:val="44C69A58"/>
    <w:rsid w:val="44C9F162"/>
    <w:rsid w:val="44CA7F2F"/>
    <w:rsid w:val="44CD1F08"/>
    <w:rsid w:val="44CF07C4"/>
    <w:rsid w:val="44D04871"/>
    <w:rsid w:val="44D05F8C"/>
    <w:rsid w:val="44D1A52F"/>
    <w:rsid w:val="44D36651"/>
    <w:rsid w:val="44D7BBE2"/>
    <w:rsid w:val="44D9AEF4"/>
    <w:rsid w:val="44D9D8F8"/>
    <w:rsid w:val="44DC49DB"/>
    <w:rsid w:val="44DCCDC5"/>
    <w:rsid w:val="44DF162F"/>
    <w:rsid w:val="44E08E56"/>
    <w:rsid w:val="44E1F4D7"/>
    <w:rsid w:val="44E29260"/>
    <w:rsid w:val="44E2BF2F"/>
    <w:rsid w:val="44E2F584"/>
    <w:rsid w:val="44E32139"/>
    <w:rsid w:val="44E593BE"/>
    <w:rsid w:val="44E92031"/>
    <w:rsid w:val="44EB0C9B"/>
    <w:rsid w:val="44EB8C22"/>
    <w:rsid w:val="44EB94E7"/>
    <w:rsid w:val="44EBE420"/>
    <w:rsid w:val="44EBE9FC"/>
    <w:rsid w:val="44EDEE99"/>
    <w:rsid w:val="44EFA34E"/>
    <w:rsid w:val="44EFCED9"/>
    <w:rsid w:val="44F058F6"/>
    <w:rsid w:val="44F51FAB"/>
    <w:rsid w:val="44F54AB6"/>
    <w:rsid w:val="44F932DD"/>
    <w:rsid w:val="44FF3279"/>
    <w:rsid w:val="45009D1F"/>
    <w:rsid w:val="450202F5"/>
    <w:rsid w:val="4502D37C"/>
    <w:rsid w:val="45038B54"/>
    <w:rsid w:val="4503EB9F"/>
    <w:rsid w:val="4503EC0F"/>
    <w:rsid w:val="45097527"/>
    <w:rsid w:val="450ABCF1"/>
    <w:rsid w:val="450B77A6"/>
    <w:rsid w:val="450CEA55"/>
    <w:rsid w:val="45126D7D"/>
    <w:rsid w:val="4512E9E9"/>
    <w:rsid w:val="4517B343"/>
    <w:rsid w:val="451958BB"/>
    <w:rsid w:val="451A3128"/>
    <w:rsid w:val="451A9129"/>
    <w:rsid w:val="451C1263"/>
    <w:rsid w:val="451C5BD2"/>
    <w:rsid w:val="451FA2FB"/>
    <w:rsid w:val="45204D65"/>
    <w:rsid w:val="452102A6"/>
    <w:rsid w:val="452454C7"/>
    <w:rsid w:val="45274D48"/>
    <w:rsid w:val="4527575B"/>
    <w:rsid w:val="452CA4AA"/>
    <w:rsid w:val="452E0550"/>
    <w:rsid w:val="452F1AA1"/>
    <w:rsid w:val="45307B8E"/>
    <w:rsid w:val="45318D87"/>
    <w:rsid w:val="4532B516"/>
    <w:rsid w:val="45343F34"/>
    <w:rsid w:val="4536B2CC"/>
    <w:rsid w:val="45375224"/>
    <w:rsid w:val="45377826"/>
    <w:rsid w:val="453D47E9"/>
    <w:rsid w:val="453E8447"/>
    <w:rsid w:val="453E91C9"/>
    <w:rsid w:val="453ED60F"/>
    <w:rsid w:val="453EDF06"/>
    <w:rsid w:val="45401680"/>
    <w:rsid w:val="45412B44"/>
    <w:rsid w:val="4541693B"/>
    <w:rsid w:val="4542DB92"/>
    <w:rsid w:val="45452A3C"/>
    <w:rsid w:val="454B0A70"/>
    <w:rsid w:val="454C4AF6"/>
    <w:rsid w:val="454EE078"/>
    <w:rsid w:val="454F8442"/>
    <w:rsid w:val="45513039"/>
    <w:rsid w:val="4551F21E"/>
    <w:rsid w:val="4556BD59"/>
    <w:rsid w:val="4559C1FC"/>
    <w:rsid w:val="455ACA7D"/>
    <w:rsid w:val="455C3495"/>
    <w:rsid w:val="455D7B99"/>
    <w:rsid w:val="455D8D30"/>
    <w:rsid w:val="455EA788"/>
    <w:rsid w:val="455FA6EA"/>
    <w:rsid w:val="4564E136"/>
    <w:rsid w:val="456836E4"/>
    <w:rsid w:val="4568493B"/>
    <w:rsid w:val="4568E3AA"/>
    <w:rsid w:val="456CF46C"/>
    <w:rsid w:val="45711334"/>
    <w:rsid w:val="45719610"/>
    <w:rsid w:val="4573EBC0"/>
    <w:rsid w:val="45748199"/>
    <w:rsid w:val="4575227F"/>
    <w:rsid w:val="457657B8"/>
    <w:rsid w:val="45772B7B"/>
    <w:rsid w:val="45773767"/>
    <w:rsid w:val="45785366"/>
    <w:rsid w:val="4578552F"/>
    <w:rsid w:val="4578AD80"/>
    <w:rsid w:val="45792D5C"/>
    <w:rsid w:val="457AFDFD"/>
    <w:rsid w:val="457D2DDC"/>
    <w:rsid w:val="458135D1"/>
    <w:rsid w:val="4581422B"/>
    <w:rsid w:val="4583A8F3"/>
    <w:rsid w:val="4583C053"/>
    <w:rsid w:val="4589D009"/>
    <w:rsid w:val="458C21F6"/>
    <w:rsid w:val="4590FD45"/>
    <w:rsid w:val="45930CE2"/>
    <w:rsid w:val="4595688B"/>
    <w:rsid w:val="4595BC61"/>
    <w:rsid w:val="45960965"/>
    <w:rsid w:val="4598BDE7"/>
    <w:rsid w:val="459CC540"/>
    <w:rsid w:val="45A0A39D"/>
    <w:rsid w:val="45A30636"/>
    <w:rsid w:val="45A312E4"/>
    <w:rsid w:val="45A8542C"/>
    <w:rsid w:val="45AA4384"/>
    <w:rsid w:val="45AC296E"/>
    <w:rsid w:val="45AC592D"/>
    <w:rsid w:val="45AE3DA1"/>
    <w:rsid w:val="45B37097"/>
    <w:rsid w:val="45B59B1C"/>
    <w:rsid w:val="45B6A6E1"/>
    <w:rsid w:val="45B91414"/>
    <w:rsid w:val="45BDF3B4"/>
    <w:rsid w:val="45C04112"/>
    <w:rsid w:val="45C67080"/>
    <w:rsid w:val="45C7BF0F"/>
    <w:rsid w:val="45C8C094"/>
    <w:rsid w:val="45CA52EE"/>
    <w:rsid w:val="45CEFC1D"/>
    <w:rsid w:val="45D0C0CE"/>
    <w:rsid w:val="45D2D429"/>
    <w:rsid w:val="45D3801A"/>
    <w:rsid w:val="45D674E4"/>
    <w:rsid w:val="45D7822B"/>
    <w:rsid w:val="45D918E5"/>
    <w:rsid w:val="45DBDD88"/>
    <w:rsid w:val="45DD311B"/>
    <w:rsid w:val="45DD60F1"/>
    <w:rsid w:val="45DF120C"/>
    <w:rsid w:val="45DF6F2A"/>
    <w:rsid w:val="45DF8851"/>
    <w:rsid w:val="45E0ECD1"/>
    <w:rsid w:val="45E0FB61"/>
    <w:rsid w:val="45E131C4"/>
    <w:rsid w:val="45E19056"/>
    <w:rsid w:val="45E3055A"/>
    <w:rsid w:val="45E6AFD6"/>
    <w:rsid w:val="45E70C4F"/>
    <w:rsid w:val="45EB3D84"/>
    <w:rsid w:val="45EBD649"/>
    <w:rsid w:val="45EC323A"/>
    <w:rsid w:val="45ECF052"/>
    <w:rsid w:val="45EDADBF"/>
    <w:rsid w:val="45F07FA4"/>
    <w:rsid w:val="45F09BE1"/>
    <w:rsid w:val="45F19CAF"/>
    <w:rsid w:val="45F1AE14"/>
    <w:rsid w:val="45F3A446"/>
    <w:rsid w:val="45F606F4"/>
    <w:rsid w:val="45F75540"/>
    <w:rsid w:val="45F7E4E2"/>
    <w:rsid w:val="45F862ED"/>
    <w:rsid w:val="45F931F2"/>
    <w:rsid w:val="45FB0BFB"/>
    <w:rsid w:val="45FBFD4C"/>
    <w:rsid w:val="45FC5AC4"/>
    <w:rsid w:val="45FC9191"/>
    <w:rsid w:val="45FCB8D2"/>
    <w:rsid w:val="45FDC0F9"/>
    <w:rsid w:val="45FF98C4"/>
    <w:rsid w:val="45FFC6A5"/>
    <w:rsid w:val="4602D959"/>
    <w:rsid w:val="460310D6"/>
    <w:rsid w:val="46049A47"/>
    <w:rsid w:val="4605D743"/>
    <w:rsid w:val="46074540"/>
    <w:rsid w:val="460A256E"/>
    <w:rsid w:val="4612F85D"/>
    <w:rsid w:val="461449F8"/>
    <w:rsid w:val="46199789"/>
    <w:rsid w:val="461CA142"/>
    <w:rsid w:val="461D9EAC"/>
    <w:rsid w:val="461D9FC5"/>
    <w:rsid w:val="461FEFC1"/>
    <w:rsid w:val="4621767C"/>
    <w:rsid w:val="46240E1B"/>
    <w:rsid w:val="4625E9E7"/>
    <w:rsid w:val="4628D973"/>
    <w:rsid w:val="4629101D"/>
    <w:rsid w:val="4629261E"/>
    <w:rsid w:val="462A7542"/>
    <w:rsid w:val="462A75A0"/>
    <w:rsid w:val="462B9DE7"/>
    <w:rsid w:val="462C9DD1"/>
    <w:rsid w:val="462D77D5"/>
    <w:rsid w:val="462DC626"/>
    <w:rsid w:val="462E02EF"/>
    <w:rsid w:val="462E901F"/>
    <w:rsid w:val="462F0F06"/>
    <w:rsid w:val="462F0F51"/>
    <w:rsid w:val="462F1480"/>
    <w:rsid w:val="462FDF01"/>
    <w:rsid w:val="46328683"/>
    <w:rsid w:val="463429BD"/>
    <w:rsid w:val="463482F0"/>
    <w:rsid w:val="4635129E"/>
    <w:rsid w:val="46359BB6"/>
    <w:rsid w:val="46362315"/>
    <w:rsid w:val="4636A333"/>
    <w:rsid w:val="4637E592"/>
    <w:rsid w:val="46386394"/>
    <w:rsid w:val="463A2D76"/>
    <w:rsid w:val="463AD8A9"/>
    <w:rsid w:val="463C4EF9"/>
    <w:rsid w:val="463D275A"/>
    <w:rsid w:val="463D9B89"/>
    <w:rsid w:val="463E2013"/>
    <w:rsid w:val="463F24A8"/>
    <w:rsid w:val="463F767A"/>
    <w:rsid w:val="463F7AD4"/>
    <w:rsid w:val="46404829"/>
    <w:rsid w:val="46431BAC"/>
    <w:rsid w:val="46439C73"/>
    <w:rsid w:val="46441903"/>
    <w:rsid w:val="4644D3CA"/>
    <w:rsid w:val="464682C1"/>
    <w:rsid w:val="46469F66"/>
    <w:rsid w:val="4646C7DB"/>
    <w:rsid w:val="464AC99B"/>
    <w:rsid w:val="464D3C80"/>
    <w:rsid w:val="464D76E0"/>
    <w:rsid w:val="464E9ABA"/>
    <w:rsid w:val="4652087A"/>
    <w:rsid w:val="4652E89D"/>
    <w:rsid w:val="46534327"/>
    <w:rsid w:val="4653B1D1"/>
    <w:rsid w:val="4653C80A"/>
    <w:rsid w:val="4653CC58"/>
    <w:rsid w:val="4654EA4C"/>
    <w:rsid w:val="46560389"/>
    <w:rsid w:val="4656CBE0"/>
    <w:rsid w:val="46599BE0"/>
    <w:rsid w:val="465B9B2F"/>
    <w:rsid w:val="465C31E7"/>
    <w:rsid w:val="465F924F"/>
    <w:rsid w:val="4660BF1A"/>
    <w:rsid w:val="46615A90"/>
    <w:rsid w:val="4664E37C"/>
    <w:rsid w:val="466844E5"/>
    <w:rsid w:val="466D84D4"/>
    <w:rsid w:val="466EEB93"/>
    <w:rsid w:val="4670DCF1"/>
    <w:rsid w:val="46723993"/>
    <w:rsid w:val="4673E60F"/>
    <w:rsid w:val="4675C3E4"/>
    <w:rsid w:val="4675E760"/>
    <w:rsid w:val="4676818C"/>
    <w:rsid w:val="4678B89A"/>
    <w:rsid w:val="467AC900"/>
    <w:rsid w:val="467C34EB"/>
    <w:rsid w:val="467D11C5"/>
    <w:rsid w:val="467D1C9C"/>
    <w:rsid w:val="467D467E"/>
    <w:rsid w:val="467DCE6A"/>
    <w:rsid w:val="4681516A"/>
    <w:rsid w:val="4684080D"/>
    <w:rsid w:val="4686E61F"/>
    <w:rsid w:val="468DC0D3"/>
    <w:rsid w:val="468F65BF"/>
    <w:rsid w:val="46902700"/>
    <w:rsid w:val="46903ECF"/>
    <w:rsid w:val="4690B808"/>
    <w:rsid w:val="4690BDF8"/>
    <w:rsid w:val="46923E0C"/>
    <w:rsid w:val="4692AB3E"/>
    <w:rsid w:val="46984AFE"/>
    <w:rsid w:val="46995369"/>
    <w:rsid w:val="4699D7FF"/>
    <w:rsid w:val="469B6C9E"/>
    <w:rsid w:val="469BA5AD"/>
    <w:rsid w:val="469BDC4D"/>
    <w:rsid w:val="469C26AB"/>
    <w:rsid w:val="469C4453"/>
    <w:rsid w:val="469EC66A"/>
    <w:rsid w:val="469EFD4F"/>
    <w:rsid w:val="469F6C95"/>
    <w:rsid w:val="46A320DC"/>
    <w:rsid w:val="46A4787B"/>
    <w:rsid w:val="46A845E5"/>
    <w:rsid w:val="46A8F925"/>
    <w:rsid w:val="46A94ABC"/>
    <w:rsid w:val="46B086E4"/>
    <w:rsid w:val="46B0AF40"/>
    <w:rsid w:val="46B1D9AC"/>
    <w:rsid w:val="46B215D2"/>
    <w:rsid w:val="46B39AA5"/>
    <w:rsid w:val="46B3DFCD"/>
    <w:rsid w:val="46B418F3"/>
    <w:rsid w:val="46B680A5"/>
    <w:rsid w:val="46B82C77"/>
    <w:rsid w:val="46B8681F"/>
    <w:rsid w:val="46B9FAAF"/>
    <w:rsid w:val="46BF139F"/>
    <w:rsid w:val="46C10D9E"/>
    <w:rsid w:val="46C2D978"/>
    <w:rsid w:val="46C4363C"/>
    <w:rsid w:val="46C6B211"/>
    <w:rsid w:val="46C9A1FC"/>
    <w:rsid w:val="46CDEB6D"/>
    <w:rsid w:val="46CE2958"/>
    <w:rsid w:val="46D04420"/>
    <w:rsid w:val="46D125BF"/>
    <w:rsid w:val="46D3D08D"/>
    <w:rsid w:val="46D49E96"/>
    <w:rsid w:val="46D783AE"/>
    <w:rsid w:val="46D7C411"/>
    <w:rsid w:val="46DD5B6A"/>
    <w:rsid w:val="46DDD2A6"/>
    <w:rsid w:val="46E0EBAC"/>
    <w:rsid w:val="46E13C5B"/>
    <w:rsid w:val="46E50025"/>
    <w:rsid w:val="46E56305"/>
    <w:rsid w:val="46E5787A"/>
    <w:rsid w:val="46E9E8A7"/>
    <w:rsid w:val="46EB0F1E"/>
    <w:rsid w:val="46EB20F6"/>
    <w:rsid w:val="46EB6DF4"/>
    <w:rsid w:val="46EDF157"/>
    <w:rsid w:val="46EE9186"/>
    <w:rsid w:val="46F03696"/>
    <w:rsid w:val="46F0669F"/>
    <w:rsid w:val="46F7C759"/>
    <w:rsid w:val="4700191B"/>
    <w:rsid w:val="470139C2"/>
    <w:rsid w:val="470207B0"/>
    <w:rsid w:val="47055926"/>
    <w:rsid w:val="470967FA"/>
    <w:rsid w:val="4709AE70"/>
    <w:rsid w:val="470B4050"/>
    <w:rsid w:val="470B6AD0"/>
    <w:rsid w:val="470C5297"/>
    <w:rsid w:val="470D82DB"/>
    <w:rsid w:val="470D891D"/>
    <w:rsid w:val="470DE43D"/>
    <w:rsid w:val="470E4BB7"/>
    <w:rsid w:val="470EACEE"/>
    <w:rsid w:val="470EFDBB"/>
    <w:rsid w:val="470F7D19"/>
    <w:rsid w:val="470F9153"/>
    <w:rsid w:val="47102196"/>
    <w:rsid w:val="4712CC15"/>
    <w:rsid w:val="4713709E"/>
    <w:rsid w:val="471449FA"/>
    <w:rsid w:val="47150001"/>
    <w:rsid w:val="47153C43"/>
    <w:rsid w:val="4716B9C6"/>
    <w:rsid w:val="4717E417"/>
    <w:rsid w:val="4718DD9A"/>
    <w:rsid w:val="47191C17"/>
    <w:rsid w:val="471B20FF"/>
    <w:rsid w:val="471BB023"/>
    <w:rsid w:val="4722D71B"/>
    <w:rsid w:val="47241CA7"/>
    <w:rsid w:val="47243396"/>
    <w:rsid w:val="472AC121"/>
    <w:rsid w:val="472AC4D3"/>
    <w:rsid w:val="472CC740"/>
    <w:rsid w:val="47334CBC"/>
    <w:rsid w:val="4734B4DC"/>
    <w:rsid w:val="4734BE14"/>
    <w:rsid w:val="47350328"/>
    <w:rsid w:val="47366B20"/>
    <w:rsid w:val="4736C587"/>
    <w:rsid w:val="47375735"/>
    <w:rsid w:val="473864D5"/>
    <w:rsid w:val="473F951F"/>
    <w:rsid w:val="47415352"/>
    <w:rsid w:val="4744D337"/>
    <w:rsid w:val="47452B65"/>
    <w:rsid w:val="474781C2"/>
    <w:rsid w:val="47495D26"/>
    <w:rsid w:val="474DE94B"/>
    <w:rsid w:val="474DF196"/>
    <w:rsid w:val="474EDC45"/>
    <w:rsid w:val="474F1DE5"/>
    <w:rsid w:val="474FEECB"/>
    <w:rsid w:val="47560C37"/>
    <w:rsid w:val="47571C35"/>
    <w:rsid w:val="4758C5C6"/>
    <w:rsid w:val="47595788"/>
    <w:rsid w:val="475BC23A"/>
    <w:rsid w:val="475D39CF"/>
    <w:rsid w:val="475D482F"/>
    <w:rsid w:val="475E7AD8"/>
    <w:rsid w:val="475EE770"/>
    <w:rsid w:val="475FB8E5"/>
    <w:rsid w:val="475FCEB4"/>
    <w:rsid w:val="4761C82D"/>
    <w:rsid w:val="47631173"/>
    <w:rsid w:val="4764A9CC"/>
    <w:rsid w:val="4766E61B"/>
    <w:rsid w:val="476781FB"/>
    <w:rsid w:val="476CB532"/>
    <w:rsid w:val="476CD4D1"/>
    <w:rsid w:val="476E9D12"/>
    <w:rsid w:val="47718D6A"/>
    <w:rsid w:val="4771BA56"/>
    <w:rsid w:val="4773A5E1"/>
    <w:rsid w:val="47755E20"/>
    <w:rsid w:val="4775AA13"/>
    <w:rsid w:val="477828DA"/>
    <w:rsid w:val="47795EE4"/>
    <w:rsid w:val="477ACF30"/>
    <w:rsid w:val="477B5EBB"/>
    <w:rsid w:val="477CB45C"/>
    <w:rsid w:val="477EA843"/>
    <w:rsid w:val="4780EEE2"/>
    <w:rsid w:val="4783483F"/>
    <w:rsid w:val="47836053"/>
    <w:rsid w:val="478520FE"/>
    <w:rsid w:val="4787AA31"/>
    <w:rsid w:val="478A2F3E"/>
    <w:rsid w:val="478B707C"/>
    <w:rsid w:val="478D1E45"/>
    <w:rsid w:val="478D9358"/>
    <w:rsid w:val="478E4371"/>
    <w:rsid w:val="4792F87F"/>
    <w:rsid w:val="47945E86"/>
    <w:rsid w:val="4795026D"/>
    <w:rsid w:val="4795D56E"/>
    <w:rsid w:val="4797C8CC"/>
    <w:rsid w:val="479C9C1F"/>
    <w:rsid w:val="479F7472"/>
    <w:rsid w:val="47A05922"/>
    <w:rsid w:val="47A1718C"/>
    <w:rsid w:val="47A1D06F"/>
    <w:rsid w:val="47A52B52"/>
    <w:rsid w:val="47A5B21F"/>
    <w:rsid w:val="47A8CA6F"/>
    <w:rsid w:val="47AA9BDD"/>
    <w:rsid w:val="47ABA93D"/>
    <w:rsid w:val="47AE1FAB"/>
    <w:rsid w:val="47B02EB7"/>
    <w:rsid w:val="47B17881"/>
    <w:rsid w:val="47B934D6"/>
    <w:rsid w:val="47BC6FC7"/>
    <w:rsid w:val="47BD41BB"/>
    <w:rsid w:val="47BEDA23"/>
    <w:rsid w:val="47C6FF05"/>
    <w:rsid w:val="47C76DB0"/>
    <w:rsid w:val="47C9B5DD"/>
    <w:rsid w:val="47C9C28F"/>
    <w:rsid w:val="47CA7E6E"/>
    <w:rsid w:val="47CB2323"/>
    <w:rsid w:val="47D06922"/>
    <w:rsid w:val="47D1FBB9"/>
    <w:rsid w:val="47D23E45"/>
    <w:rsid w:val="47D6B289"/>
    <w:rsid w:val="47D8D4A4"/>
    <w:rsid w:val="47D95D20"/>
    <w:rsid w:val="47DAAE45"/>
    <w:rsid w:val="47DAD3F2"/>
    <w:rsid w:val="47DC25C0"/>
    <w:rsid w:val="47DDE0A6"/>
    <w:rsid w:val="47DE75BC"/>
    <w:rsid w:val="47DECC6D"/>
    <w:rsid w:val="47DFE8FA"/>
    <w:rsid w:val="47E43798"/>
    <w:rsid w:val="47E4AFDE"/>
    <w:rsid w:val="47E76EB6"/>
    <w:rsid w:val="47EA5B08"/>
    <w:rsid w:val="47EB251D"/>
    <w:rsid w:val="47ECBC38"/>
    <w:rsid w:val="47ECF405"/>
    <w:rsid w:val="47EE51FD"/>
    <w:rsid w:val="47F011C9"/>
    <w:rsid w:val="47F2E51E"/>
    <w:rsid w:val="47F41781"/>
    <w:rsid w:val="47F50FD6"/>
    <w:rsid w:val="47F5BBE7"/>
    <w:rsid w:val="47F629E0"/>
    <w:rsid w:val="47F96DBB"/>
    <w:rsid w:val="47F9A764"/>
    <w:rsid w:val="47FA3D28"/>
    <w:rsid w:val="47FA4058"/>
    <w:rsid w:val="47FB88F5"/>
    <w:rsid w:val="4800C949"/>
    <w:rsid w:val="480160D5"/>
    <w:rsid w:val="480223F3"/>
    <w:rsid w:val="4805C05C"/>
    <w:rsid w:val="48063A4D"/>
    <w:rsid w:val="4806A8DA"/>
    <w:rsid w:val="48083308"/>
    <w:rsid w:val="48083CD3"/>
    <w:rsid w:val="480921BF"/>
    <w:rsid w:val="480BF722"/>
    <w:rsid w:val="480E150F"/>
    <w:rsid w:val="480F0468"/>
    <w:rsid w:val="4811C8DD"/>
    <w:rsid w:val="4817816D"/>
    <w:rsid w:val="4818479A"/>
    <w:rsid w:val="481A9DC2"/>
    <w:rsid w:val="481B0ADC"/>
    <w:rsid w:val="481B55E0"/>
    <w:rsid w:val="481B5B06"/>
    <w:rsid w:val="481B8D32"/>
    <w:rsid w:val="481BFD30"/>
    <w:rsid w:val="481C6E7A"/>
    <w:rsid w:val="481CBA6A"/>
    <w:rsid w:val="4822CC41"/>
    <w:rsid w:val="4825E232"/>
    <w:rsid w:val="48297FE2"/>
    <w:rsid w:val="48298C4B"/>
    <w:rsid w:val="4829CA2F"/>
    <w:rsid w:val="482B3A1A"/>
    <w:rsid w:val="482BC313"/>
    <w:rsid w:val="482D38A1"/>
    <w:rsid w:val="482F997C"/>
    <w:rsid w:val="4831B8ED"/>
    <w:rsid w:val="4833C145"/>
    <w:rsid w:val="48374983"/>
    <w:rsid w:val="4838D8F2"/>
    <w:rsid w:val="48395593"/>
    <w:rsid w:val="483C68AA"/>
    <w:rsid w:val="483C7F01"/>
    <w:rsid w:val="483DCD81"/>
    <w:rsid w:val="483E2C9B"/>
    <w:rsid w:val="4841B971"/>
    <w:rsid w:val="4841BE66"/>
    <w:rsid w:val="4842CAB6"/>
    <w:rsid w:val="48442926"/>
    <w:rsid w:val="48463345"/>
    <w:rsid w:val="484693C2"/>
    <w:rsid w:val="48469627"/>
    <w:rsid w:val="4847A1D8"/>
    <w:rsid w:val="48487A79"/>
    <w:rsid w:val="48491AF5"/>
    <w:rsid w:val="4849AD12"/>
    <w:rsid w:val="484F2C64"/>
    <w:rsid w:val="48502A66"/>
    <w:rsid w:val="48519CDB"/>
    <w:rsid w:val="48527FFB"/>
    <w:rsid w:val="4854E0AE"/>
    <w:rsid w:val="4854F2FA"/>
    <w:rsid w:val="4855C658"/>
    <w:rsid w:val="485AF9C4"/>
    <w:rsid w:val="485B475C"/>
    <w:rsid w:val="485BDB0C"/>
    <w:rsid w:val="485F4D47"/>
    <w:rsid w:val="4862250F"/>
    <w:rsid w:val="48627D82"/>
    <w:rsid w:val="48659A07"/>
    <w:rsid w:val="4866DE43"/>
    <w:rsid w:val="48697091"/>
    <w:rsid w:val="4869A3A3"/>
    <w:rsid w:val="486CA261"/>
    <w:rsid w:val="486D44FE"/>
    <w:rsid w:val="486E3382"/>
    <w:rsid w:val="486F3087"/>
    <w:rsid w:val="4875151C"/>
    <w:rsid w:val="4876F0DB"/>
    <w:rsid w:val="48787BC7"/>
    <w:rsid w:val="487BB75A"/>
    <w:rsid w:val="487C502B"/>
    <w:rsid w:val="4880CCA9"/>
    <w:rsid w:val="4881A922"/>
    <w:rsid w:val="4881EA77"/>
    <w:rsid w:val="488526AC"/>
    <w:rsid w:val="4885302A"/>
    <w:rsid w:val="48872CA3"/>
    <w:rsid w:val="48873333"/>
    <w:rsid w:val="48887428"/>
    <w:rsid w:val="4888FDF5"/>
    <w:rsid w:val="488C267E"/>
    <w:rsid w:val="488C2C8E"/>
    <w:rsid w:val="488CE1FC"/>
    <w:rsid w:val="488D9F0B"/>
    <w:rsid w:val="488E2148"/>
    <w:rsid w:val="4890F59C"/>
    <w:rsid w:val="4890FE17"/>
    <w:rsid w:val="4891149B"/>
    <w:rsid w:val="4891DA33"/>
    <w:rsid w:val="48925930"/>
    <w:rsid w:val="48930360"/>
    <w:rsid w:val="489333E9"/>
    <w:rsid w:val="4893C57B"/>
    <w:rsid w:val="4894624B"/>
    <w:rsid w:val="4894BA22"/>
    <w:rsid w:val="4899BB77"/>
    <w:rsid w:val="4899D298"/>
    <w:rsid w:val="489A8510"/>
    <w:rsid w:val="489CF9B6"/>
    <w:rsid w:val="489D13B5"/>
    <w:rsid w:val="489F2495"/>
    <w:rsid w:val="48A125F7"/>
    <w:rsid w:val="48A26CA4"/>
    <w:rsid w:val="48A33BC3"/>
    <w:rsid w:val="48A5150D"/>
    <w:rsid w:val="48A60BEF"/>
    <w:rsid w:val="48A7E383"/>
    <w:rsid w:val="48AB26D8"/>
    <w:rsid w:val="48AD41DF"/>
    <w:rsid w:val="48AD5F38"/>
    <w:rsid w:val="48ADA544"/>
    <w:rsid w:val="48B00871"/>
    <w:rsid w:val="48B1611B"/>
    <w:rsid w:val="48B1C822"/>
    <w:rsid w:val="48B32E12"/>
    <w:rsid w:val="48B36420"/>
    <w:rsid w:val="48B53670"/>
    <w:rsid w:val="48B61586"/>
    <w:rsid w:val="48B728B0"/>
    <w:rsid w:val="48B76310"/>
    <w:rsid w:val="48B7E1ED"/>
    <w:rsid w:val="48BA10E2"/>
    <w:rsid w:val="48BFC211"/>
    <w:rsid w:val="48C297C7"/>
    <w:rsid w:val="48C405B4"/>
    <w:rsid w:val="48C47E9E"/>
    <w:rsid w:val="48C4814A"/>
    <w:rsid w:val="48C8527E"/>
    <w:rsid w:val="48C9271E"/>
    <w:rsid w:val="48CABC20"/>
    <w:rsid w:val="48CB0F03"/>
    <w:rsid w:val="48CBF472"/>
    <w:rsid w:val="48CFC420"/>
    <w:rsid w:val="48D04D05"/>
    <w:rsid w:val="48D1D9DD"/>
    <w:rsid w:val="48D33BF1"/>
    <w:rsid w:val="48D39858"/>
    <w:rsid w:val="48D538B7"/>
    <w:rsid w:val="48D76D70"/>
    <w:rsid w:val="48D84C8E"/>
    <w:rsid w:val="48D8DEB8"/>
    <w:rsid w:val="48DC740A"/>
    <w:rsid w:val="48DC9FD9"/>
    <w:rsid w:val="48DD3D3E"/>
    <w:rsid w:val="48DF5268"/>
    <w:rsid w:val="48DFA52D"/>
    <w:rsid w:val="48E0F31C"/>
    <w:rsid w:val="48E2B9F7"/>
    <w:rsid w:val="48EC64A9"/>
    <w:rsid w:val="48ED3370"/>
    <w:rsid w:val="48ED9416"/>
    <w:rsid w:val="48EE9867"/>
    <w:rsid w:val="48EFB149"/>
    <w:rsid w:val="48EFD1CD"/>
    <w:rsid w:val="48F1034D"/>
    <w:rsid w:val="48F1F001"/>
    <w:rsid w:val="48F223A6"/>
    <w:rsid w:val="48F22775"/>
    <w:rsid w:val="48F32FE1"/>
    <w:rsid w:val="48F53583"/>
    <w:rsid w:val="48F9E453"/>
    <w:rsid w:val="48FA91E3"/>
    <w:rsid w:val="48FD7F38"/>
    <w:rsid w:val="48FF0C71"/>
    <w:rsid w:val="4900BE45"/>
    <w:rsid w:val="4901BE2D"/>
    <w:rsid w:val="4902F1C8"/>
    <w:rsid w:val="49045083"/>
    <w:rsid w:val="490698E0"/>
    <w:rsid w:val="490841B1"/>
    <w:rsid w:val="49115A20"/>
    <w:rsid w:val="4912004A"/>
    <w:rsid w:val="4913C419"/>
    <w:rsid w:val="4917AD0B"/>
    <w:rsid w:val="491A0793"/>
    <w:rsid w:val="491B4B99"/>
    <w:rsid w:val="491C6549"/>
    <w:rsid w:val="4920E151"/>
    <w:rsid w:val="49217A1E"/>
    <w:rsid w:val="492328BF"/>
    <w:rsid w:val="4924AFC1"/>
    <w:rsid w:val="4928581B"/>
    <w:rsid w:val="492B2F96"/>
    <w:rsid w:val="492BE534"/>
    <w:rsid w:val="492F91ED"/>
    <w:rsid w:val="493112C8"/>
    <w:rsid w:val="4935178B"/>
    <w:rsid w:val="493687F4"/>
    <w:rsid w:val="4937CB13"/>
    <w:rsid w:val="49380E5E"/>
    <w:rsid w:val="49398007"/>
    <w:rsid w:val="493B3EF0"/>
    <w:rsid w:val="493C1F63"/>
    <w:rsid w:val="493D0E3A"/>
    <w:rsid w:val="493D7C7A"/>
    <w:rsid w:val="493F0458"/>
    <w:rsid w:val="4941408E"/>
    <w:rsid w:val="49439DD5"/>
    <w:rsid w:val="4943A4F8"/>
    <w:rsid w:val="4943F086"/>
    <w:rsid w:val="4945FC33"/>
    <w:rsid w:val="494645DE"/>
    <w:rsid w:val="49470909"/>
    <w:rsid w:val="494B421A"/>
    <w:rsid w:val="494B9ED4"/>
    <w:rsid w:val="494EA739"/>
    <w:rsid w:val="49513020"/>
    <w:rsid w:val="4953632B"/>
    <w:rsid w:val="4953B954"/>
    <w:rsid w:val="49559B59"/>
    <w:rsid w:val="4959A2F4"/>
    <w:rsid w:val="495B575A"/>
    <w:rsid w:val="495B7A2F"/>
    <w:rsid w:val="495C079D"/>
    <w:rsid w:val="495EF02F"/>
    <w:rsid w:val="4961E8D3"/>
    <w:rsid w:val="496224E1"/>
    <w:rsid w:val="4969ECA4"/>
    <w:rsid w:val="496A7D41"/>
    <w:rsid w:val="496D53FB"/>
    <w:rsid w:val="4972A5F1"/>
    <w:rsid w:val="497334BB"/>
    <w:rsid w:val="497466EB"/>
    <w:rsid w:val="49754749"/>
    <w:rsid w:val="497662DC"/>
    <w:rsid w:val="49792374"/>
    <w:rsid w:val="497B75BC"/>
    <w:rsid w:val="497BC470"/>
    <w:rsid w:val="497BD12B"/>
    <w:rsid w:val="497D3C95"/>
    <w:rsid w:val="497DBEC3"/>
    <w:rsid w:val="497E3001"/>
    <w:rsid w:val="498094F3"/>
    <w:rsid w:val="4980E139"/>
    <w:rsid w:val="498212A0"/>
    <w:rsid w:val="498219F6"/>
    <w:rsid w:val="4982EC8A"/>
    <w:rsid w:val="4983BD67"/>
    <w:rsid w:val="498501F2"/>
    <w:rsid w:val="49857D5D"/>
    <w:rsid w:val="49868B5A"/>
    <w:rsid w:val="4987091F"/>
    <w:rsid w:val="4987A75E"/>
    <w:rsid w:val="498A1E5E"/>
    <w:rsid w:val="498BBE28"/>
    <w:rsid w:val="498C059B"/>
    <w:rsid w:val="498D2F63"/>
    <w:rsid w:val="498D94D5"/>
    <w:rsid w:val="498E0D99"/>
    <w:rsid w:val="49920D97"/>
    <w:rsid w:val="4994C40F"/>
    <w:rsid w:val="49953857"/>
    <w:rsid w:val="4995E131"/>
    <w:rsid w:val="499AB94B"/>
    <w:rsid w:val="49A43E2D"/>
    <w:rsid w:val="49A48E0E"/>
    <w:rsid w:val="49A54118"/>
    <w:rsid w:val="49A7826D"/>
    <w:rsid w:val="49A7EFF7"/>
    <w:rsid w:val="49AA3697"/>
    <w:rsid w:val="49B41909"/>
    <w:rsid w:val="49B6182B"/>
    <w:rsid w:val="49B66977"/>
    <w:rsid w:val="49B7F5A7"/>
    <w:rsid w:val="49B8F806"/>
    <w:rsid w:val="49BA9566"/>
    <w:rsid w:val="49BD87FA"/>
    <w:rsid w:val="49BE831E"/>
    <w:rsid w:val="49C1E531"/>
    <w:rsid w:val="49C21879"/>
    <w:rsid w:val="49C23096"/>
    <w:rsid w:val="49C2855A"/>
    <w:rsid w:val="49C71DFE"/>
    <w:rsid w:val="49C9BC82"/>
    <w:rsid w:val="49CADE83"/>
    <w:rsid w:val="49D1193F"/>
    <w:rsid w:val="49D2B4E2"/>
    <w:rsid w:val="49D3FA65"/>
    <w:rsid w:val="49D4A776"/>
    <w:rsid w:val="49D4AB32"/>
    <w:rsid w:val="49D80CC7"/>
    <w:rsid w:val="49D9460E"/>
    <w:rsid w:val="49D98D1D"/>
    <w:rsid w:val="49DA2C21"/>
    <w:rsid w:val="49DC4F11"/>
    <w:rsid w:val="49DEB10B"/>
    <w:rsid w:val="49DECBE0"/>
    <w:rsid w:val="49DF46D2"/>
    <w:rsid w:val="49E26004"/>
    <w:rsid w:val="49E5545F"/>
    <w:rsid w:val="49E5BDBD"/>
    <w:rsid w:val="49E93A9E"/>
    <w:rsid w:val="49EA0D23"/>
    <w:rsid w:val="49EEEA78"/>
    <w:rsid w:val="49EF84E2"/>
    <w:rsid w:val="49F27665"/>
    <w:rsid w:val="49F2E966"/>
    <w:rsid w:val="49F56AC9"/>
    <w:rsid w:val="49F67B93"/>
    <w:rsid w:val="49F6991B"/>
    <w:rsid w:val="49F85811"/>
    <w:rsid w:val="49FB0C66"/>
    <w:rsid w:val="49FDF425"/>
    <w:rsid w:val="4A00987C"/>
    <w:rsid w:val="4A033D10"/>
    <w:rsid w:val="4A04C029"/>
    <w:rsid w:val="4A06907A"/>
    <w:rsid w:val="4A07141F"/>
    <w:rsid w:val="4A07F964"/>
    <w:rsid w:val="4A0927BC"/>
    <w:rsid w:val="4A0DB100"/>
    <w:rsid w:val="4A0E5209"/>
    <w:rsid w:val="4A0E6A1E"/>
    <w:rsid w:val="4A0EA5F8"/>
    <w:rsid w:val="4A110EAF"/>
    <w:rsid w:val="4A13751A"/>
    <w:rsid w:val="4A13A4BD"/>
    <w:rsid w:val="4A1573D1"/>
    <w:rsid w:val="4A170A35"/>
    <w:rsid w:val="4A17FD51"/>
    <w:rsid w:val="4A193B98"/>
    <w:rsid w:val="4A1940EB"/>
    <w:rsid w:val="4A1A2470"/>
    <w:rsid w:val="4A1D57A6"/>
    <w:rsid w:val="4A1E8891"/>
    <w:rsid w:val="4A1EC1A5"/>
    <w:rsid w:val="4A1F129B"/>
    <w:rsid w:val="4A209735"/>
    <w:rsid w:val="4A226F41"/>
    <w:rsid w:val="4A22E832"/>
    <w:rsid w:val="4A27FDBE"/>
    <w:rsid w:val="4A2E0590"/>
    <w:rsid w:val="4A2FB92F"/>
    <w:rsid w:val="4A3255A1"/>
    <w:rsid w:val="4A32970E"/>
    <w:rsid w:val="4A33121B"/>
    <w:rsid w:val="4A35847E"/>
    <w:rsid w:val="4A367F1A"/>
    <w:rsid w:val="4A372E74"/>
    <w:rsid w:val="4A38DE4D"/>
    <w:rsid w:val="4A3A0947"/>
    <w:rsid w:val="4A3BF4F3"/>
    <w:rsid w:val="4A3D16B1"/>
    <w:rsid w:val="4A3F3799"/>
    <w:rsid w:val="4A3F7A31"/>
    <w:rsid w:val="4A43ABB1"/>
    <w:rsid w:val="4A44C8B0"/>
    <w:rsid w:val="4A48D2C4"/>
    <w:rsid w:val="4A4A7EBA"/>
    <w:rsid w:val="4A4B15C6"/>
    <w:rsid w:val="4A4EC344"/>
    <w:rsid w:val="4A51D03C"/>
    <w:rsid w:val="4A56775E"/>
    <w:rsid w:val="4A5B9C11"/>
    <w:rsid w:val="4A5FF419"/>
    <w:rsid w:val="4A604F2D"/>
    <w:rsid w:val="4A6142F0"/>
    <w:rsid w:val="4A627899"/>
    <w:rsid w:val="4A6433B7"/>
    <w:rsid w:val="4A6517C2"/>
    <w:rsid w:val="4A6765FC"/>
    <w:rsid w:val="4A6AC582"/>
    <w:rsid w:val="4A6DD1FB"/>
    <w:rsid w:val="4A6E0D14"/>
    <w:rsid w:val="4A70479F"/>
    <w:rsid w:val="4A705065"/>
    <w:rsid w:val="4A71C755"/>
    <w:rsid w:val="4A72D109"/>
    <w:rsid w:val="4A77F3BB"/>
    <w:rsid w:val="4A7839EA"/>
    <w:rsid w:val="4A7881BF"/>
    <w:rsid w:val="4A7962ED"/>
    <w:rsid w:val="4A7A7408"/>
    <w:rsid w:val="4A7DA572"/>
    <w:rsid w:val="4A8403F3"/>
    <w:rsid w:val="4A852C0B"/>
    <w:rsid w:val="4A86BEE2"/>
    <w:rsid w:val="4A87EC4B"/>
    <w:rsid w:val="4A889250"/>
    <w:rsid w:val="4A89BD70"/>
    <w:rsid w:val="4A8ADEAC"/>
    <w:rsid w:val="4A8C11A1"/>
    <w:rsid w:val="4A8C6553"/>
    <w:rsid w:val="4A8F254E"/>
    <w:rsid w:val="4A902BCA"/>
    <w:rsid w:val="4A95A6BD"/>
    <w:rsid w:val="4A985A4B"/>
    <w:rsid w:val="4A999C11"/>
    <w:rsid w:val="4A9A7CBD"/>
    <w:rsid w:val="4A9B2EEA"/>
    <w:rsid w:val="4A9C9F3B"/>
    <w:rsid w:val="4A9E2A2C"/>
    <w:rsid w:val="4A9F8BE5"/>
    <w:rsid w:val="4AA10381"/>
    <w:rsid w:val="4AA30DD6"/>
    <w:rsid w:val="4AA417A4"/>
    <w:rsid w:val="4AA42E71"/>
    <w:rsid w:val="4AA9D840"/>
    <w:rsid w:val="4AAE9E1C"/>
    <w:rsid w:val="4AAF4976"/>
    <w:rsid w:val="4AB0F558"/>
    <w:rsid w:val="4AB2A703"/>
    <w:rsid w:val="4AB38067"/>
    <w:rsid w:val="4AB56C7B"/>
    <w:rsid w:val="4AB6AE74"/>
    <w:rsid w:val="4AB71029"/>
    <w:rsid w:val="4AB7C4B0"/>
    <w:rsid w:val="4AB91D38"/>
    <w:rsid w:val="4AB9E4AF"/>
    <w:rsid w:val="4ABA9071"/>
    <w:rsid w:val="4ABB3CF4"/>
    <w:rsid w:val="4ABF2F08"/>
    <w:rsid w:val="4ABF38CF"/>
    <w:rsid w:val="4AC11A57"/>
    <w:rsid w:val="4AC1A82E"/>
    <w:rsid w:val="4AC2656F"/>
    <w:rsid w:val="4AC3EAE0"/>
    <w:rsid w:val="4AC85D9F"/>
    <w:rsid w:val="4AC95041"/>
    <w:rsid w:val="4ACB95CC"/>
    <w:rsid w:val="4ACE561E"/>
    <w:rsid w:val="4ACFC4E4"/>
    <w:rsid w:val="4AD2C54D"/>
    <w:rsid w:val="4AD2E50A"/>
    <w:rsid w:val="4AD750B0"/>
    <w:rsid w:val="4AD89BBC"/>
    <w:rsid w:val="4ADDD03C"/>
    <w:rsid w:val="4AE19805"/>
    <w:rsid w:val="4AE38257"/>
    <w:rsid w:val="4AE3ACA4"/>
    <w:rsid w:val="4AE4569C"/>
    <w:rsid w:val="4AE4ADA6"/>
    <w:rsid w:val="4AE4BF63"/>
    <w:rsid w:val="4AE62825"/>
    <w:rsid w:val="4AE647A9"/>
    <w:rsid w:val="4AE7938E"/>
    <w:rsid w:val="4AE933E6"/>
    <w:rsid w:val="4AE97EC0"/>
    <w:rsid w:val="4AEA3B47"/>
    <w:rsid w:val="4AEAD856"/>
    <w:rsid w:val="4AED18BC"/>
    <w:rsid w:val="4AEE0F15"/>
    <w:rsid w:val="4AF04DCB"/>
    <w:rsid w:val="4AF04F52"/>
    <w:rsid w:val="4AF278FC"/>
    <w:rsid w:val="4AF295A7"/>
    <w:rsid w:val="4AF29853"/>
    <w:rsid w:val="4AF30974"/>
    <w:rsid w:val="4AF6F4EC"/>
    <w:rsid w:val="4AF79CAD"/>
    <w:rsid w:val="4AFAC196"/>
    <w:rsid w:val="4AFCD3AD"/>
    <w:rsid w:val="4AFD7383"/>
    <w:rsid w:val="4AFE5EC1"/>
    <w:rsid w:val="4AFE98C9"/>
    <w:rsid w:val="4AFF6E75"/>
    <w:rsid w:val="4B0074B2"/>
    <w:rsid w:val="4B01FA63"/>
    <w:rsid w:val="4B03BB5C"/>
    <w:rsid w:val="4B04CB58"/>
    <w:rsid w:val="4B050BF2"/>
    <w:rsid w:val="4B05C869"/>
    <w:rsid w:val="4B0739D3"/>
    <w:rsid w:val="4B0A83C5"/>
    <w:rsid w:val="4B0AE3D4"/>
    <w:rsid w:val="4B0B399A"/>
    <w:rsid w:val="4B0CC045"/>
    <w:rsid w:val="4B0DC7BA"/>
    <w:rsid w:val="4B1182B1"/>
    <w:rsid w:val="4B121B5F"/>
    <w:rsid w:val="4B149C7A"/>
    <w:rsid w:val="4B154626"/>
    <w:rsid w:val="4B179379"/>
    <w:rsid w:val="4B1917E1"/>
    <w:rsid w:val="4B192A61"/>
    <w:rsid w:val="4B19749F"/>
    <w:rsid w:val="4B1C689B"/>
    <w:rsid w:val="4B1F20D6"/>
    <w:rsid w:val="4B1F374C"/>
    <w:rsid w:val="4B201497"/>
    <w:rsid w:val="4B217166"/>
    <w:rsid w:val="4B219A81"/>
    <w:rsid w:val="4B2315A3"/>
    <w:rsid w:val="4B23B53C"/>
    <w:rsid w:val="4B252CCF"/>
    <w:rsid w:val="4B29EE88"/>
    <w:rsid w:val="4B2FAF17"/>
    <w:rsid w:val="4B31F0C4"/>
    <w:rsid w:val="4B33A9FD"/>
    <w:rsid w:val="4B33AC72"/>
    <w:rsid w:val="4B33D991"/>
    <w:rsid w:val="4B3614D2"/>
    <w:rsid w:val="4B3747C6"/>
    <w:rsid w:val="4B376390"/>
    <w:rsid w:val="4B3A49D9"/>
    <w:rsid w:val="4B429B9D"/>
    <w:rsid w:val="4B461CDF"/>
    <w:rsid w:val="4B48FF9B"/>
    <w:rsid w:val="4B49E2D2"/>
    <w:rsid w:val="4B4B056B"/>
    <w:rsid w:val="4B4BC94C"/>
    <w:rsid w:val="4B4DCB30"/>
    <w:rsid w:val="4B513A87"/>
    <w:rsid w:val="4B530098"/>
    <w:rsid w:val="4B535B5D"/>
    <w:rsid w:val="4B5645CD"/>
    <w:rsid w:val="4B5762FF"/>
    <w:rsid w:val="4B5A0A14"/>
    <w:rsid w:val="4B5AB99D"/>
    <w:rsid w:val="4B5E2FCA"/>
    <w:rsid w:val="4B5E335F"/>
    <w:rsid w:val="4B6A7509"/>
    <w:rsid w:val="4B6B6416"/>
    <w:rsid w:val="4B6BA3AB"/>
    <w:rsid w:val="4B6C8BD7"/>
    <w:rsid w:val="4B6CCD28"/>
    <w:rsid w:val="4B6CDAB5"/>
    <w:rsid w:val="4B6CFB07"/>
    <w:rsid w:val="4B6D675C"/>
    <w:rsid w:val="4B6F8EE9"/>
    <w:rsid w:val="4B6FDE45"/>
    <w:rsid w:val="4B702062"/>
    <w:rsid w:val="4B721D29"/>
    <w:rsid w:val="4B728F18"/>
    <w:rsid w:val="4B72B3C0"/>
    <w:rsid w:val="4B72D0BA"/>
    <w:rsid w:val="4B7AB0A3"/>
    <w:rsid w:val="4B7CA72A"/>
    <w:rsid w:val="4B7FBD06"/>
    <w:rsid w:val="4B81DBDA"/>
    <w:rsid w:val="4B837AC0"/>
    <w:rsid w:val="4B875F6F"/>
    <w:rsid w:val="4B87E161"/>
    <w:rsid w:val="4B892A03"/>
    <w:rsid w:val="4B8A54F9"/>
    <w:rsid w:val="4B8C3F9B"/>
    <w:rsid w:val="4B8CBB0D"/>
    <w:rsid w:val="4B8E2258"/>
    <w:rsid w:val="4B8F29BF"/>
    <w:rsid w:val="4B8F2F4E"/>
    <w:rsid w:val="4B8FAE5C"/>
    <w:rsid w:val="4B91705C"/>
    <w:rsid w:val="4B932F22"/>
    <w:rsid w:val="4B9355F6"/>
    <w:rsid w:val="4B9801F7"/>
    <w:rsid w:val="4B9C17E4"/>
    <w:rsid w:val="4B9C2171"/>
    <w:rsid w:val="4B9F38FB"/>
    <w:rsid w:val="4BA1F722"/>
    <w:rsid w:val="4BA2E0A3"/>
    <w:rsid w:val="4BA4C5A6"/>
    <w:rsid w:val="4BA7B9AF"/>
    <w:rsid w:val="4BA7C364"/>
    <w:rsid w:val="4BA9B353"/>
    <w:rsid w:val="4BAD7B5F"/>
    <w:rsid w:val="4BADC5B9"/>
    <w:rsid w:val="4BADD83E"/>
    <w:rsid w:val="4BB25F3C"/>
    <w:rsid w:val="4BB6F3AA"/>
    <w:rsid w:val="4BB86F20"/>
    <w:rsid w:val="4BBA76DE"/>
    <w:rsid w:val="4BBC5E7A"/>
    <w:rsid w:val="4BBE059E"/>
    <w:rsid w:val="4BBE9CE1"/>
    <w:rsid w:val="4BBF2147"/>
    <w:rsid w:val="4BC20F7C"/>
    <w:rsid w:val="4BC4A7B8"/>
    <w:rsid w:val="4BC4EF19"/>
    <w:rsid w:val="4BC530B8"/>
    <w:rsid w:val="4BC8B53C"/>
    <w:rsid w:val="4BCA3F1D"/>
    <w:rsid w:val="4BD09223"/>
    <w:rsid w:val="4BD297CF"/>
    <w:rsid w:val="4BD2EF5A"/>
    <w:rsid w:val="4BD70A17"/>
    <w:rsid w:val="4BD75BAE"/>
    <w:rsid w:val="4BD8B47E"/>
    <w:rsid w:val="4BD951D8"/>
    <w:rsid w:val="4BD986EF"/>
    <w:rsid w:val="4BDAC72F"/>
    <w:rsid w:val="4BDCB388"/>
    <w:rsid w:val="4BDD0847"/>
    <w:rsid w:val="4BDDF29B"/>
    <w:rsid w:val="4BDDFF0C"/>
    <w:rsid w:val="4BDF8C49"/>
    <w:rsid w:val="4BE24811"/>
    <w:rsid w:val="4BE57EEC"/>
    <w:rsid w:val="4BE96661"/>
    <w:rsid w:val="4BEBE5DE"/>
    <w:rsid w:val="4BEC97D7"/>
    <w:rsid w:val="4BF0381D"/>
    <w:rsid w:val="4BF0BF0A"/>
    <w:rsid w:val="4BF169C4"/>
    <w:rsid w:val="4BF351B1"/>
    <w:rsid w:val="4BF3943D"/>
    <w:rsid w:val="4BF47B77"/>
    <w:rsid w:val="4BF87495"/>
    <w:rsid w:val="4BF94A00"/>
    <w:rsid w:val="4BFAC9B2"/>
    <w:rsid w:val="4BFBA91F"/>
    <w:rsid w:val="4BFBB159"/>
    <w:rsid w:val="4BFCC5FC"/>
    <w:rsid w:val="4BFCE1EF"/>
    <w:rsid w:val="4BFEE30E"/>
    <w:rsid w:val="4C00BBE2"/>
    <w:rsid w:val="4C020010"/>
    <w:rsid w:val="4C0254B0"/>
    <w:rsid w:val="4C02C164"/>
    <w:rsid w:val="4C066F8D"/>
    <w:rsid w:val="4C0688E4"/>
    <w:rsid w:val="4C0A657D"/>
    <w:rsid w:val="4C0D2A40"/>
    <w:rsid w:val="4C0DAA1E"/>
    <w:rsid w:val="4C0DAF8F"/>
    <w:rsid w:val="4C0F317F"/>
    <w:rsid w:val="4C10D057"/>
    <w:rsid w:val="4C124103"/>
    <w:rsid w:val="4C126575"/>
    <w:rsid w:val="4C13AF4F"/>
    <w:rsid w:val="4C150CE8"/>
    <w:rsid w:val="4C1FE0BE"/>
    <w:rsid w:val="4C229BAE"/>
    <w:rsid w:val="4C243FBE"/>
    <w:rsid w:val="4C2609CB"/>
    <w:rsid w:val="4C279FB3"/>
    <w:rsid w:val="4C29A2D6"/>
    <w:rsid w:val="4C2B5441"/>
    <w:rsid w:val="4C2F07B3"/>
    <w:rsid w:val="4C2F2D25"/>
    <w:rsid w:val="4C2F723F"/>
    <w:rsid w:val="4C309813"/>
    <w:rsid w:val="4C34C328"/>
    <w:rsid w:val="4C3A4E94"/>
    <w:rsid w:val="4C3B945F"/>
    <w:rsid w:val="4C3C11BE"/>
    <w:rsid w:val="4C3F9B59"/>
    <w:rsid w:val="4C43F5AC"/>
    <w:rsid w:val="4C44D007"/>
    <w:rsid w:val="4C44D4F0"/>
    <w:rsid w:val="4C44F96C"/>
    <w:rsid w:val="4C45B4F3"/>
    <w:rsid w:val="4C461D59"/>
    <w:rsid w:val="4C463A61"/>
    <w:rsid w:val="4C4667AC"/>
    <w:rsid w:val="4C47D43E"/>
    <w:rsid w:val="4C481565"/>
    <w:rsid w:val="4C4BDE37"/>
    <w:rsid w:val="4C4CBE20"/>
    <w:rsid w:val="4C4CF2F2"/>
    <w:rsid w:val="4C4D001C"/>
    <w:rsid w:val="4C4D0901"/>
    <w:rsid w:val="4C4D49FD"/>
    <w:rsid w:val="4C4D86DE"/>
    <w:rsid w:val="4C4FFC0F"/>
    <w:rsid w:val="4C516671"/>
    <w:rsid w:val="4C5183E2"/>
    <w:rsid w:val="4C522D77"/>
    <w:rsid w:val="4C55AA66"/>
    <w:rsid w:val="4C564148"/>
    <w:rsid w:val="4C578282"/>
    <w:rsid w:val="4C57BF5B"/>
    <w:rsid w:val="4C58A7F7"/>
    <w:rsid w:val="4C5A4347"/>
    <w:rsid w:val="4C5C0886"/>
    <w:rsid w:val="4C5C1F09"/>
    <w:rsid w:val="4C5C7F46"/>
    <w:rsid w:val="4C601573"/>
    <w:rsid w:val="4C67839B"/>
    <w:rsid w:val="4C6E2DC7"/>
    <w:rsid w:val="4C6EFCE6"/>
    <w:rsid w:val="4C70880A"/>
    <w:rsid w:val="4C71DC12"/>
    <w:rsid w:val="4C738F71"/>
    <w:rsid w:val="4C73B472"/>
    <w:rsid w:val="4C73CDFE"/>
    <w:rsid w:val="4C75ABC3"/>
    <w:rsid w:val="4C78E5ED"/>
    <w:rsid w:val="4C79FDA2"/>
    <w:rsid w:val="4C8060D1"/>
    <w:rsid w:val="4C836FB3"/>
    <w:rsid w:val="4C83A1B0"/>
    <w:rsid w:val="4C84383E"/>
    <w:rsid w:val="4C8460A8"/>
    <w:rsid w:val="4C876D22"/>
    <w:rsid w:val="4C8790FD"/>
    <w:rsid w:val="4C8AE256"/>
    <w:rsid w:val="4C8F24D1"/>
    <w:rsid w:val="4C8F3F6D"/>
    <w:rsid w:val="4C8FCAF9"/>
    <w:rsid w:val="4C905869"/>
    <w:rsid w:val="4C90AE19"/>
    <w:rsid w:val="4C90C95E"/>
    <w:rsid w:val="4C917FEA"/>
    <w:rsid w:val="4C9368E1"/>
    <w:rsid w:val="4C954DFA"/>
    <w:rsid w:val="4C962BD5"/>
    <w:rsid w:val="4C980103"/>
    <w:rsid w:val="4C980EE5"/>
    <w:rsid w:val="4C99C6DD"/>
    <w:rsid w:val="4C9B3B1C"/>
    <w:rsid w:val="4C9C0576"/>
    <w:rsid w:val="4C9C5810"/>
    <w:rsid w:val="4CA43D6B"/>
    <w:rsid w:val="4CA473D2"/>
    <w:rsid w:val="4CA6C793"/>
    <w:rsid w:val="4CA8214C"/>
    <w:rsid w:val="4CA95B5F"/>
    <w:rsid w:val="4CAE2532"/>
    <w:rsid w:val="4CAF0CDB"/>
    <w:rsid w:val="4CB307DE"/>
    <w:rsid w:val="4CB45405"/>
    <w:rsid w:val="4CB5E4D8"/>
    <w:rsid w:val="4CB6424B"/>
    <w:rsid w:val="4CB717D8"/>
    <w:rsid w:val="4CB759A7"/>
    <w:rsid w:val="4CBA8372"/>
    <w:rsid w:val="4CBBE439"/>
    <w:rsid w:val="4CBC0EC0"/>
    <w:rsid w:val="4CBD8AEB"/>
    <w:rsid w:val="4CBDD2DD"/>
    <w:rsid w:val="4CBF8873"/>
    <w:rsid w:val="4CC000FF"/>
    <w:rsid w:val="4CC14C3B"/>
    <w:rsid w:val="4CC38D17"/>
    <w:rsid w:val="4CC4BE69"/>
    <w:rsid w:val="4CC4C4E4"/>
    <w:rsid w:val="4CC5A66F"/>
    <w:rsid w:val="4CC63362"/>
    <w:rsid w:val="4CC64480"/>
    <w:rsid w:val="4CC6A9AD"/>
    <w:rsid w:val="4CC7CC63"/>
    <w:rsid w:val="4CC99515"/>
    <w:rsid w:val="4CCA01D8"/>
    <w:rsid w:val="4CCA3ADF"/>
    <w:rsid w:val="4CCB036A"/>
    <w:rsid w:val="4CCCF7D7"/>
    <w:rsid w:val="4CCD2969"/>
    <w:rsid w:val="4CCE747E"/>
    <w:rsid w:val="4CCE8DD9"/>
    <w:rsid w:val="4CCFBB04"/>
    <w:rsid w:val="4CCFD029"/>
    <w:rsid w:val="4CD07872"/>
    <w:rsid w:val="4CD0ED0B"/>
    <w:rsid w:val="4CD44A4E"/>
    <w:rsid w:val="4CD4963F"/>
    <w:rsid w:val="4CD4B9CC"/>
    <w:rsid w:val="4CD5AC8B"/>
    <w:rsid w:val="4CD74AF8"/>
    <w:rsid w:val="4CD7DF41"/>
    <w:rsid w:val="4CD9D57D"/>
    <w:rsid w:val="4CDC1A7D"/>
    <w:rsid w:val="4CDC9921"/>
    <w:rsid w:val="4CDF82C8"/>
    <w:rsid w:val="4CE036D9"/>
    <w:rsid w:val="4CE06130"/>
    <w:rsid w:val="4CE1E3C1"/>
    <w:rsid w:val="4CE21C06"/>
    <w:rsid w:val="4CE471BA"/>
    <w:rsid w:val="4CE516B5"/>
    <w:rsid w:val="4CE53296"/>
    <w:rsid w:val="4CE54244"/>
    <w:rsid w:val="4CE63A63"/>
    <w:rsid w:val="4CE8CD37"/>
    <w:rsid w:val="4CEDA3AE"/>
    <w:rsid w:val="4CF3E826"/>
    <w:rsid w:val="4CF4AA46"/>
    <w:rsid w:val="4CF4FAB2"/>
    <w:rsid w:val="4CF522C9"/>
    <w:rsid w:val="4CFA714E"/>
    <w:rsid w:val="4CFAC8CB"/>
    <w:rsid w:val="4CFC913B"/>
    <w:rsid w:val="4CFC9FA6"/>
    <w:rsid w:val="4CFD0C49"/>
    <w:rsid w:val="4CFE2B73"/>
    <w:rsid w:val="4D00EF30"/>
    <w:rsid w:val="4D015EA4"/>
    <w:rsid w:val="4D03BF14"/>
    <w:rsid w:val="4D050E4A"/>
    <w:rsid w:val="4D051280"/>
    <w:rsid w:val="4D059F42"/>
    <w:rsid w:val="4D08787A"/>
    <w:rsid w:val="4D0A9425"/>
    <w:rsid w:val="4D0BA8A4"/>
    <w:rsid w:val="4D0C0645"/>
    <w:rsid w:val="4D10A04C"/>
    <w:rsid w:val="4D152C82"/>
    <w:rsid w:val="4D1B53E3"/>
    <w:rsid w:val="4D1BA5F4"/>
    <w:rsid w:val="4D1F99D8"/>
    <w:rsid w:val="4D200A3B"/>
    <w:rsid w:val="4D23820A"/>
    <w:rsid w:val="4D253F48"/>
    <w:rsid w:val="4D26082B"/>
    <w:rsid w:val="4D267937"/>
    <w:rsid w:val="4D26CABD"/>
    <w:rsid w:val="4D270E6B"/>
    <w:rsid w:val="4D27BAFF"/>
    <w:rsid w:val="4D27D690"/>
    <w:rsid w:val="4D28E544"/>
    <w:rsid w:val="4D2B857D"/>
    <w:rsid w:val="4D2CB940"/>
    <w:rsid w:val="4D2CD7A6"/>
    <w:rsid w:val="4D2E75A6"/>
    <w:rsid w:val="4D2E7ABF"/>
    <w:rsid w:val="4D307599"/>
    <w:rsid w:val="4D320580"/>
    <w:rsid w:val="4D320E8E"/>
    <w:rsid w:val="4D339A26"/>
    <w:rsid w:val="4D39C8FC"/>
    <w:rsid w:val="4D3B5AFB"/>
    <w:rsid w:val="4D3C2974"/>
    <w:rsid w:val="4D3E0393"/>
    <w:rsid w:val="4D3F9EB9"/>
    <w:rsid w:val="4D40E20A"/>
    <w:rsid w:val="4D42534A"/>
    <w:rsid w:val="4D4338CC"/>
    <w:rsid w:val="4D4426C7"/>
    <w:rsid w:val="4D446FF4"/>
    <w:rsid w:val="4D46193A"/>
    <w:rsid w:val="4D46FA81"/>
    <w:rsid w:val="4D4CBC93"/>
    <w:rsid w:val="4D4D6966"/>
    <w:rsid w:val="4D4DD090"/>
    <w:rsid w:val="4D4EE351"/>
    <w:rsid w:val="4D5144A7"/>
    <w:rsid w:val="4D515B07"/>
    <w:rsid w:val="4D5248BC"/>
    <w:rsid w:val="4D52DFAD"/>
    <w:rsid w:val="4D536838"/>
    <w:rsid w:val="4D53BF00"/>
    <w:rsid w:val="4D58F80E"/>
    <w:rsid w:val="4D5F1069"/>
    <w:rsid w:val="4D5FDDEA"/>
    <w:rsid w:val="4D60A44F"/>
    <w:rsid w:val="4D6552A9"/>
    <w:rsid w:val="4D663AE0"/>
    <w:rsid w:val="4D68973A"/>
    <w:rsid w:val="4D6990BD"/>
    <w:rsid w:val="4D6C7A12"/>
    <w:rsid w:val="4D6C9DCA"/>
    <w:rsid w:val="4D6CA58B"/>
    <w:rsid w:val="4D6D6FFE"/>
    <w:rsid w:val="4D6E3167"/>
    <w:rsid w:val="4D6E460D"/>
    <w:rsid w:val="4D6E5F86"/>
    <w:rsid w:val="4D6E6B5D"/>
    <w:rsid w:val="4D6E8923"/>
    <w:rsid w:val="4D72113A"/>
    <w:rsid w:val="4D725CBD"/>
    <w:rsid w:val="4D741929"/>
    <w:rsid w:val="4D74B83C"/>
    <w:rsid w:val="4D78BB44"/>
    <w:rsid w:val="4D79B6E7"/>
    <w:rsid w:val="4D7CD24C"/>
    <w:rsid w:val="4D7D84CA"/>
    <w:rsid w:val="4D811381"/>
    <w:rsid w:val="4D859C64"/>
    <w:rsid w:val="4D86C327"/>
    <w:rsid w:val="4D89653A"/>
    <w:rsid w:val="4D8972A8"/>
    <w:rsid w:val="4D8A17CF"/>
    <w:rsid w:val="4D8BFC36"/>
    <w:rsid w:val="4D8C70CD"/>
    <w:rsid w:val="4D8F3DF6"/>
    <w:rsid w:val="4D8F7ABE"/>
    <w:rsid w:val="4D927B02"/>
    <w:rsid w:val="4D928122"/>
    <w:rsid w:val="4D97E4DB"/>
    <w:rsid w:val="4D990D0E"/>
    <w:rsid w:val="4D99EEA6"/>
    <w:rsid w:val="4D9A2F11"/>
    <w:rsid w:val="4D9AE92A"/>
    <w:rsid w:val="4D9C03E4"/>
    <w:rsid w:val="4D9D1616"/>
    <w:rsid w:val="4D9E087A"/>
    <w:rsid w:val="4D9EDB67"/>
    <w:rsid w:val="4DA09E23"/>
    <w:rsid w:val="4DA253C4"/>
    <w:rsid w:val="4DA4181E"/>
    <w:rsid w:val="4DA4B190"/>
    <w:rsid w:val="4DA4E37D"/>
    <w:rsid w:val="4DA6573D"/>
    <w:rsid w:val="4DAA5F90"/>
    <w:rsid w:val="4DADB471"/>
    <w:rsid w:val="4DB09446"/>
    <w:rsid w:val="4DB144DB"/>
    <w:rsid w:val="4DB2A546"/>
    <w:rsid w:val="4DB3BDDE"/>
    <w:rsid w:val="4DB47781"/>
    <w:rsid w:val="4DB57D19"/>
    <w:rsid w:val="4DB755B5"/>
    <w:rsid w:val="4DB7D0F2"/>
    <w:rsid w:val="4DB953B9"/>
    <w:rsid w:val="4DBA5C0F"/>
    <w:rsid w:val="4DBA8D7D"/>
    <w:rsid w:val="4DBF2D06"/>
    <w:rsid w:val="4DC0FF48"/>
    <w:rsid w:val="4DC17C15"/>
    <w:rsid w:val="4DC1A214"/>
    <w:rsid w:val="4DC308C9"/>
    <w:rsid w:val="4DC4221B"/>
    <w:rsid w:val="4DC5EF6C"/>
    <w:rsid w:val="4DC7979F"/>
    <w:rsid w:val="4DCAC2D6"/>
    <w:rsid w:val="4DCF81AA"/>
    <w:rsid w:val="4DD149B4"/>
    <w:rsid w:val="4DD1A565"/>
    <w:rsid w:val="4DD2DB05"/>
    <w:rsid w:val="4DD33915"/>
    <w:rsid w:val="4DD41EA6"/>
    <w:rsid w:val="4DD6C537"/>
    <w:rsid w:val="4DD6DA38"/>
    <w:rsid w:val="4DDCD971"/>
    <w:rsid w:val="4DDD8935"/>
    <w:rsid w:val="4DDF1DC5"/>
    <w:rsid w:val="4DDFD9C9"/>
    <w:rsid w:val="4DE1C5BF"/>
    <w:rsid w:val="4DE23600"/>
    <w:rsid w:val="4DE2DF5D"/>
    <w:rsid w:val="4DE2E0AE"/>
    <w:rsid w:val="4DE62B50"/>
    <w:rsid w:val="4DE88031"/>
    <w:rsid w:val="4DE9EFBC"/>
    <w:rsid w:val="4DEBBFDE"/>
    <w:rsid w:val="4DF17F78"/>
    <w:rsid w:val="4DF2992B"/>
    <w:rsid w:val="4DF67724"/>
    <w:rsid w:val="4DF724D7"/>
    <w:rsid w:val="4DF90A0E"/>
    <w:rsid w:val="4DF97B36"/>
    <w:rsid w:val="4DFB46C0"/>
    <w:rsid w:val="4DFB9A52"/>
    <w:rsid w:val="4DFBDFFE"/>
    <w:rsid w:val="4DFD78BA"/>
    <w:rsid w:val="4E009D2B"/>
    <w:rsid w:val="4E02C379"/>
    <w:rsid w:val="4E076073"/>
    <w:rsid w:val="4E08A3CA"/>
    <w:rsid w:val="4E0A369A"/>
    <w:rsid w:val="4E0A58E7"/>
    <w:rsid w:val="4E113000"/>
    <w:rsid w:val="4E1135EC"/>
    <w:rsid w:val="4E11B53A"/>
    <w:rsid w:val="4E12326E"/>
    <w:rsid w:val="4E137961"/>
    <w:rsid w:val="4E150F54"/>
    <w:rsid w:val="4E17B5AB"/>
    <w:rsid w:val="4E17FB9F"/>
    <w:rsid w:val="4E181894"/>
    <w:rsid w:val="4E192BC4"/>
    <w:rsid w:val="4E19BB61"/>
    <w:rsid w:val="4E1D0017"/>
    <w:rsid w:val="4E205E0E"/>
    <w:rsid w:val="4E22669F"/>
    <w:rsid w:val="4E234595"/>
    <w:rsid w:val="4E286899"/>
    <w:rsid w:val="4E2A5AC7"/>
    <w:rsid w:val="4E2D3908"/>
    <w:rsid w:val="4E2D4321"/>
    <w:rsid w:val="4E2DA46C"/>
    <w:rsid w:val="4E2F91B1"/>
    <w:rsid w:val="4E310C45"/>
    <w:rsid w:val="4E312DD4"/>
    <w:rsid w:val="4E330BE3"/>
    <w:rsid w:val="4E34B9C8"/>
    <w:rsid w:val="4E388BB7"/>
    <w:rsid w:val="4E39E19D"/>
    <w:rsid w:val="4E3A9690"/>
    <w:rsid w:val="4E3A9FB4"/>
    <w:rsid w:val="4E3AB258"/>
    <w:rsid w:val="4E3BC788"/>
    <w:rsid w:val="4E3C2C4C"/>
    <w:rsid w:val="4E3EFEC0"/>
    <w:rsid w:val="4E3FF676"/>
    <w:rsid w:val="4E42C67F"/>
    <w:rsid w:val="4E457C27"/>
    <w:rsid w:val="4E492704"/>
    <w:rsid w:val="4E49F5AF"/>
    <w:rsid w:val="4E4B4164"/>
    <w:rsid w:val="4E4EA4A8"/>
    <w:rsid w:val="4E516608"/>
    <w:rsid w:val="4E51B5AE"/>
    <w:rsid w:val="4E523892"/>
    <w:rsid w:val="4E526048"/>
    <w:rsid w:val="4E541156"/>
    <w:rsid w:val="4E54BED7"/>
    <w:rsid w:val="4E578A96"/>
    <w:rsid w:val="4E58A3C1"/>
    <w:rsid w:val="4E59D7AA"/>
    <w:rsid w:val="4E5E4054"/>
    <w:rsid w:val="4E5F6FC9"/>
    <w:rsid w:val="4E5FDECB"/>
    <w:rsid w:val="4E60AD29"/>
    <w:rsid w:val="4E60BFB0"/>
    <w:rsid w:val="4E612890"/>
    <w:rsid w:val="4E6272C9"/>
    <w:rsid w:val="4E63FA9A"/>
    <w:rsid w:val="4E64B179"/>
    <w:rsid w:val="4E65E43E"/>
    <w:rsid w:val="4E6BCE73"/>
    <w:rsid w:val="4E6E377E"/>
    <w:rsid w:val="4E6E9696"/>
    <w:rsid w:val="4E6FD352"/>
    <w:rsid w:val="4E700487"/>
    <w:rsid w:val="4E7128FA"/>
    <w:rsid w:val="4E71884C"/>
    <w:rsid w:val="4E727788"/>
    <w:rsid w:val="4E72FCE2"/>
    <w:rsid w:val="4E74AA64"/>
    <w:rsid w:val="4E74BA38"/>
    <w:rsid w:val="4E751CE8"/>
    <w:rsid w:val="4E761775"/>
    <w:rsid w:val="4E78691F"/>
    <w:rsid w:val="4E79512F"/>
    <w:rsid w:val="4E7B56B5"/>
    <w:rsid w:val="4E7BF693"/>
    <w:rsid w:val="4E802E76"/>
    <w:rsid w:val="4E822FB0"/>
    <w:rsid w:val="4E859C15"/>
    <w:rsid w:val="4E8614AF"/>
    <w:rsid w:val="4E8A3407"/>
    <w:rsid w:val="4E8B45A4"/>
    <w:rsid w:val="4E8DD7AA"/>
    <w:rsid w:val="4E92A74A"/>
    <w:rsid w:val="4E934571"/>
    <w:rsid w:val="4E9498F4"/>
    <w:rsid w:val="4E94B638"/>
    <w:rsid w:val="4E95A574"/>
    <w:rsid w:val="4E960495"/>
    <w:rsid w:val="4E96A0BF"/>
    <w:rsid w:val="4E971A5D"/>
    <w:rsid w:val="4E9AFAF7"/>
    <w:rsid w:val="4E9B9593"/>
    <w:rsid w:val="4EA0E52E"/>
    <w:rsid w:val="4EA388EB"/>
    <w:rsid w:val="4EA3FC52"/>
    <w:rsid w:val="4EA45F84"/>
    <w:rsid w:val="4EA5371D"/>
    <w:rsid w:val="4EA5D054"/>
    <w:rsid w:val="4EA746DE"/>
    <w:rsid w:val="4EA85023"/>
    <w:rsid w:val="4EA96CDA"/>
    <w:rsid w:val="4EADA34F"/>
    <w:rsid w:val="4EAFBD28"/>
    <w:rsid w:val="4EB0385F"/>
    <w:rsid w:val="4EB39FDD"/>
    <w:rsid w:val="4EB3DED7"/>
    <w:rsid w:val="4EB46A26"/>
    <w:rsid w:val="4EBB8036"/>
    <w:rsid w:val="4EBB9CA0"/>
    <w:rsid w:val="4EBEE522"/>
    <w:rsid w:val="4EBEEF35"/>
    <w:rsid w:val="4EC00D92"/>
    <w:rsid w:val="4EC1DB49"/>
    <w:rsid w:val="4EC21FB2"/>
    <w:rsid w:val="4EC711A9"/>
    <w:rsid w:val="4ECA1CAF"/>
    <w:rsid w:val="4ECA5E2C"/>
    <w:rsid w:val="4ECAB5F7"/>
    <w:rsid w:val="4ECB045A"/>
    <w:rsid w:val="4ECC9720"/>
    <w:rsid w:val="4ECDBCDF"/>
    <w:rsid w:val="4ED0962B"/>
    <w:rsid w:val="4ED5E258"/>
    <w:rsid w:val="4ED60F1B"/>
    <w:rsid w:val="4ED7583B"/>
    <w:rsid w:val="4EDDF9CC"/>
    <w:rsid w:val="4EDF1CE1"/>
    <w:rsid w:val="4EDF21A1"/>
    <w:rsid w:val="4EE05778"/>
    <w:rsid w:val="4EE487AE"/>
    <w:rsid w:val="4EE518A5"/>
    <w:rsid w:val="4EE536DB"/>
    <w:rsid w:val="4EE7D781"/>
    <w:rsid w:val="4EECE190"/>
    <w:rsid w:val="4EEF5CAE"/>
    <w:rsid w:val="4EF07308"/>
    <w:rsid w:val="4EF278A4"/>
    <w:rsid w:val="4EF2AADC"/>
    <w:rsid w:val="4EF53883"/>
    <w:rsid w:val="4EF5FEE2"/>
    <w:rsid w:val="4EF7CEC4"/>
    <w:rsid w:val="4EF856CB"/>
    <w:rsid w:val="4EF914D9"/>
    <w:rsid w:val="4EFB2070"/>
    <w:rsid w:val="4EFB4B2E"/>
    <w:rsid w:val="4EFFBFF4"/>
    <w:rsid w:val="4F029D7D"/>
    <w:rsid w:val="4F03D77B"/>
    <w:rsid w:val="4F062DDD"/>
    <w:rsid w:val="4F0A602A"/>
    <w:rsid w:val="4F0B0296"/>
    <w:rsid w:val="4F0F8378"/>
    <w:rsid w:val="4F0F99F8"/>
    <w:rsid w:val="4F12319B"/>
    <w:rsid w:val="4F14CC66"/>
    <w:rsid w:val="4F16D316"/>
    <w:rsid w:val="4F17013A"/>
    <w:rsid w:val="4F197E2F"/>
    <w:rsid w:val="4F19BE35"/>
    <w:rsid w:val="4F19C6DC"/>
    <w:rsid w:val="4F1A4394"/>
    <w:rsid w:val="4F1BD650"/>
    <w:rsid w:val="4F1C32A0"/>
    <w:rsid w:val="4F1D4655"/>
    <w:rsid w:val="4F1E229B"/>
    <w:rsid w:val="4F1EBF82"/>
    <w:rsid w:val="4F1F0FD2"/>
    <w:rsid w:val="4F211D40"/>
    <w:rsid w:val="4F21275E"/>
    <w:rsid w:val="4F229A58"/>
    <w:rsid w:val="4F22A56E"/>
    <w:rsid w:val="4F27C84C"/>
    <w:rsid w:val="4F2A35E2"/>
    <w:rsid w:val="4F2FB695"/>
    <w:rsid w:val="4F31568F"/>
    <w:rsid w:val="4F325653"/>
    <w:rsid w:val="4F3720DB"/>
    <w:rsid w:val="4F38AE12"/>
    <w:rsid w:val="4F3AB2D0"/>
    <w:rsid w:val="4F3CCDCF"/>
    <w:rsid w:val="4F3E4021"/>
    <w:rsid w:val="4F3F09F4"/>
    <w:rsid w:val="4F3F189E"/>
    <w:rsid w:val="4F411D8C"/>
    <w:rsid w:val="4F434FD0"/>
    <w:rsid w:val="4F44D98F"/>
    <w:rsid w:val="4F4659E5"/>
    <w:rsid w:val="4F466972"/>
    <w:rsid w:val="4F470DDD"/>
    <w:rsid w:val="4F4B92E9"/>
    <w:rsid w:val="4F4BA4E4"/>
    <w:rsid w:val="4F4BDA86"/>
    <w:rsid w:val="4F4BF125"/>
    <w:rsid w:val="4F4CC79E"/>
    <w:rsid w:val="4F53BE34"/>
    <w:rsid w:val="4F5784D5"/>
    <w:rsid w:val="4F5C656B"/>
    <w:rsid w:val="4F5CE937"/>
    <w:rsid w:val="4F5F31B4"/>
    <w:rsid w:val="4F5FC80F"/>
    <w:rsid w:val="4F613DCD"/>
    <w:rsid w:val="4F6618AA"/>
    <w:rsid w:val="4F66BCD8"/>
    <w:rsid w:val="4F66E535"/>
    <w:rsid w:val="4F7534E7"/>
    <w:rsid w:val="4F772FBC"/>
    <w:rsid w:val="4F78BE30"/>
    <w:rsid w:val="4F7904F1"/>
    <w:rsid w:val="4F790FFC"/>
    <w:rsid w:val="4F7D79EE"/>
    <w:rsid w:val="4F7E5064"/>
    <w:rsid w:val="4F7F45C3"/>
    <w:rsid w:val="4F7FCCC6"/>
    <w:rsid w:val="4F805718"/>
    <w:rsid w:val="4F810FCB"/>
    <w:rsid w:val="4F817D01"/>
    <w:rsid w:val="4F8200F6"/>
    <w:rsid w:val="4F82584C"/>
    <w:rsid w:val="4F844717"/>
    <w:rsid w:val="4F876C05"/>
    <w:rsid w:val="4F88FB50"/>
    <w:rsid w:val="4F8BA03C"/>
    <w:rsid w:val="4F8DFE73"/>
    <w:rsid w:val="4F8EFF47"/>
    <w:rsid w:val="4F90A940"/>
    <w:rsid w:val="4F90BF79"/>
    <w:rsid w:val="4F92B82E"/>
    <w:rsid w:val="4F93083B"/>
    <w:rsid w:val="4F93821E"/>
    <w:rsid w:val="4F949806"/>
    <w:rsid w:val="4F97672D"/>
    <w:rsid w:val="4F98BF71"/>
    <w:rsid w:val="4F9A2C6A"/>
    <w:rsid w:val="4F9C2B7D"/>
    <w:rsid w:val="4F9F1868"/>
    <w:rsid w:val="4FA18998"/>
    <w:rsid w:val="4FA2CAE0"/>
    <w:rsid w:val="4FA42487"/>
    <w:rsid w:val="4FA715FD"/>
    <w:rsid w:val="4FA73A81"/>
    <w:rsid w:val="4FA7FFCE"/>
    <w:rsid w:val="4FA81993"/>
    <w:rsid w:val="4FAADCB0"/>
    <w:rsid w:val="4FAC4462"/>
    <w:rsid w:val="4FACCFDD"/>
    <w:rsid w:val="4FAD37AE"/>
    <w:rsid w:val="4FAD9255"/>
    <w:rsid w:val="4FAF496E"/>
    <w:rsid w:val="4FAFBC00"/>
    <w:rsid w:val="4FB19A38"/>
    <w:rsid w:val="4FB3FFAF"/>
    <w:rsid w:val="4FB40D3D"/>
    <w:rsid w:val="4FB50C1F"/>
    <w:rsid w:val="4FB5DAA0"/>
    <w:rsid w:val="4FBA626F"/>
    <w:rsid w:val="4FBAAE12"/>
    <w:rsid w:val="4FC5AE39"/>
    <w:rsid w:val="4FC63C93"/>
    <w:rsid w:val="4FC7CFDB"/>
    <w:rsid w:val="4FC86980"/>
    <w:rsid w:val="4FC88766"/>
    <w:rsid w:val="4FC8CE65"/>
    <w:rsid w:val="4FC93928"/>
    <w:rsid w:val="4FC9B598"/>
    <w:rsid w:val="4FCCA27A"/>
    <w:rsid w:val="4FCD6849"/>
    <w:rsid w:val="4FCE202F"/>
    <w:rsid w:val="4FCE27FE"/>
    <w:rsid w:val="4FD0C4C7"/>
    <w:rsid w:val="4FD17764"/>
    <w:rsid w:val="4FD1BB1D"/>
    <w:rsid w:val="4FD2A11E"/>
    <w:rsid w:val="4FD46AD1"/>
    <w:rsid w:val="4FD60DE8"/>
    <w:rsid w:val="4FD6EEE2"/>
    <w:rsid w:val="4FD6FFAC"/>
    <w:rsid w:val="4FDB523E"/>
    <w:rsid w:val="4FDC2498"/>
    <w:rsid w:val="4FDE2BC2"/>
    <w:rsid w:val="4FDECFC8"/>
    <w:rsid w:val="4FDF63BA"/>
    <w:rsid w:val="4FE39E53"/>
    <w:rsid w:val="4FE42E98"/>
    <w:rsid w:val="4FE43011"/>
    <w:rsid w:val="4FE8A1D9"/>
    <w:rsid w:val="4FE91F8E"/>
    <w:rsid w:val="4FEB1508"/>
    <w:rsid w:val="4FF17F6B"/>
    <w:rsid w:val="4FF1FF13"/>
    <w:rsid w:val="4FF29188"/>
    <w:rsid w:val="4FF2E7AF"/>
    <w:rsid w:val="4FF677D9"/>
    <w:rsid w:val="4FF87951"/>
    <w:rsid w:val="4FF9B348"/>
    <w:rsid w:val="4FFD43A0"/>
    <w:rsid w:val="4FFF830C"/>
    <w:rsid w:val="500120FE"/>
    <w:rsid w:val="5001CC89"/>
    <w:rsid w:val="5001E272"/>
    <w:rsid w:val="5009C8F3"/>
    <w:rsid w:val="500A6330"/>
    <w:rsid w:val="500D1E0D"/>
    <w:rsid w:val="50105908"/>
    <w:rsid w:val="5010A008"/>
    <w:rsid w:val="5011151B"/>
    <w:rsid w:val="5012C7A0"/>
    <w:rsid w:val="5012CB7C"/>
    <w:rsid w:val="50147559"/>
    <w:rsid w:val="5014B3F7"/>
    <w:rsid w:val="50174F62"/>
    <w:rsid w:val="50180EAA"/>
    <w:rsid w:val="5019F989"/>
    <w:rsid w:val="501AF86C"/>
    <w:rsid w:val="501C4A31"/>
    <w:rsid w:val="501E4127"/>
    <w:rsid w:val="501F338F"/>
    <w:rsid w:val="501FCCDE"/>
    <w:rsid w:val="5020148C"/>
    <w:rsid w:val="5022A008"/>
    <w:rsid w:val="5022D33C"/>
    <w:rsid w:val="502303D1"/>
    <w:rsid w:val="502464CE"/>
    <w:rsid w:val="5024D238"/>
    <w:rsid w:val="5024F10B"/>
    <w:rsid w:val="5026764B"/>
    <w:rsid w:val="5026BFB4"/>
    <w:rsid w:val="50291B29"/>
    <w:rsid w:val="502997C3"/>
    <w:rsid w:val="502A8CE7"/>
    <w:rsid w:val="502B665E"/>
    <w:rsid w:val="502C9B3F"/>
    <w:rsid w:val="502DEE7B"/>
    <w:rsid w:val="502F173C"/>
    <w:rsid w:val="50310263"/>
    <w:rsid w:val="5031B1A0"/>
    <w:rsid w:val="503257C8"/>
    <w:rsid w:val="50328571"/>
    <w:rsid w:val="50341A53"/>
    <w:rsid w:val="50344E92"/>
    <w:rsid w:val="503464D1"/>
    <w:rsid w:val="5034B7E8"/>
    <w:rsid w:val="5037EC79"/>
    <w:rsid w:val="503D650C"/>
    <w:rsid w:val="503FDE1E"/>
    <w:rsid w:val="504169A0"/>
    <w:rsid w:val="50417189"/>
    <w:rsid w:val="50461513"/>
    <w:rsid w:val="5049CE10"/>
    <w:rsid w:val="504A80E8"/>
    <w:rsid w:val="504B45AD"/>
    <w:rsid w:val="504D2A1F"/>
    <w:rsid w:val="504F38F0"/>
    <w:rsid w:val="504F4DD6"/>
    <w:rsid w:val="5053054A"/>
    <w:rsid w:val="505517FB"/>
    <w:rsid w:val="5056524E"/>
    <w:rsid w:val="5058283F"/>
    <w:rsid w:val="505914F5"/>
    <w:rsid w:val="505B5AC7"/>
    <w:rsid w:val="505D21E6"/>
    <w:rsid w:val="505D387F"/>
    <w:rsid w:val="505E13F6"/>
    <w:rsid w:val="505E4673"/>
    <w:rsid w:val="505F92A2"/>
    <w:rsid w:val="5061A447"/>
    <w:rsid w:val="5062FE28"/>
    <w:rsid w:val="506390C3"/>
    <w:rsid w:val="5063D908"/>
    <w:rsid w:val="50661ACD"/>
    <w:rsid w:val="50671752"/>
    <w:rsid w:val="50673609"/>
    <w:rsid w:val="506A40C8"/>
    <w:rsid w:val="506CEDBC"/>
    <w:rsid w:val="506E981A"/>
    <w:rsid w:val="506EFAE9"/>
    <w:rsid w:val="50754E4F"/>
    <w:rsid w:val="50789C44"/>
    <w:rsid w:val="50790C15"/>
    <w:rsid w:val="5079221C"/>
    <w:rsid w:val="507E7C0E"/>
    <w:rsid w:val="507F2126"/>
    <w:rsid w:val="507F69F3"/>
    <w:rsid w:val="507FC433"/>
    <w:rsid w:val="5089C1EA"/>
    <w:rsid w:val="508A01DD"/>
    <w:rsid w:val="508A899E"/>
    <w:rsid w:val="508AE633"/>
    <w:rsid w:val="508C787B"/>
    <w:rsid w:val="508D0A6E"/>
    <w:rsid w:val="508FED93"/>
    <w:rsid w:val="509E9B59"/>
    <w:rsid w:val="509F1DC0"/>
    <w:rsid w:val="509F239A"/>
    <w:rsid w:val="509F4A56"/>
    <w:rsid w:val="509FF05F"/>
    <w:rsid w:val="50A009D9"/>
    <w:rsid w:val="50A056E5"/>
    <w:rsid w:val="50A07E90"/>
    <w:rsid w:val="50A1F225"/>
    <w:rsid w:val="50A330B0"/>
    <w:rsid w:val="50A431F7"/>
    <w:rsid w:val="50A524F4"/>
    <w:rsid w:val="50A8CB90"/>
    <w:rsid w:val="50A8E73E"/>
    <w:rsid w:val="50A93DC1"/>
    <w:rsid w:val="50AB8068"/>
    <w:rsid w:val="50AC0B56"/>
    <w:rsid w:val="50AC2B90"/>
    <w:rsid w:val="50ACBC6E"/>
    <w:rsid w:val="50AF9C77"/>
    <w:rsid w:val="50B2579E"/>
    <w:rsid w:val="50B3FEF6"/>
    <w:rsid w:val="50B428EA"/>
    <w:rsid w:val="50B702AA"/>
    <w:rsid w:val="50B9B764"/>
    <w:rsid w:val="50BBD975"/>
    <w:rsid w:val="50BD8A29"/>
    <w:rsid w:val="50C3BE55"/>
    <w:rsid w:val="50C54597"/>
    <w:rsid w:val="50C6A5DB"/>
    <w:rsid w:val="50CE6379"/>
    <w:rsid w:val="50D06FDB"/>
    <w:rsid w:val="50D44BD1"/>
    <w:rsid w:val="50D592B2"/>
    <w:rsid w:val="50D7E956"/>
    <w:rsid w:val="50D8BAFF"/>
    <w:rsid w:val="50D94A0F"/>
    <w:rsid w:val="50D99229"/>
    <w:rsid w:val="50D9C26F"/>
    <w:rsid w:val="50DADDC8"/>
    <w:rsid w:val="50DDA50D"/>
    <w:rsid w:val="50DF16DC"/>
    <w:rsid w:val="50E04241"/>
    <w:rsid w:val="50E2E1F9"/>
    <w:rsid w:val="50E32737"/>
    <w:rsid w:val="50E3C4EF"/>
    <w:rsid w:val="50E7B120"/>
    <w:rsid w:val="50E7FF3B"/>
    <w:rsid w:val="50E86DE4"/>
    <w:rsid w:val="50EADD50"/>
    <w:rsid w:val="50EBE447"/>
    <w:rsid w:val="50EC4B1A"/>
    <w:rsid w:val="50EDE988"/>
    <w:rsid w:val="50EE8409"/>
    <w:rsid w:val="50EF3114"/>
    <w:rsid w:val="50EF8034"/>
    <w:rsid w:val="50F4399F"/>
    <w:rsid w:val="50F50C2F"/>
    <w:rsid w:val="50F6EE3A"/>
    <w:rsid w:val="50FAD4C4"/>
    <w:rsid w:val="50FB9AC9"/>
    <w:rsid w:val="50FE4145"/>
    <w:rsid w:val="50FEC1DB"/>
    <w:rsid w:val="510107EA"/>
    <w:rsid w:val="51018D3C"/>
    <w:rsid w:val="51048107"/>
    <w:rsid w:val="5104A1C7"/>
    <w:rsid w:val="5104B3A6"/>
    <w:rsid w:val="5104DD50"/>
    <w:rsid w:val="5106213C"/>
    <w:rsid w:val="510743A7"/>
    <w:rsid w:val="5107B2AB"/>
    <w:rsid w:val="510991EF"/>
    <w:rsid w:val="510A0869"/>
    <w:rsid w:val="510B5C33"/>
    <w:rsid w:val="510D683A"/>
    <w:rsid w:val="510F2ADF"/>
    <w:rsid w:val="51126AFB"/>
    <w:rsid w:val="51145D8E"/>
    <w:rsid w:val="51146FF0"/>
    <w:rsid w:val="51147193"/>
    <w:rsid w:val="5118034A"/>
    <w:rsid w:val="511D38D9"/>
    <w:rsid w:val="51202762"/>
    <w:rsid w:val="5120846C"/>
    <w:rsid w:val="51240D2E"/>
    <w:rsid w:val="51242684"/>
    <w:rsid w:val="5128ADBC"/>
    <w:rsid w:val="512EBC73"/>
    <w:rsid w:val="512FE6C3"/>
    <w:rsid w:val="513168D1"/>
    <w:rsid w:val="51328EF2"/>
    <w:rsid w:val="513432D8"/>
    <w:rsid w:val="513513EE"/>
    <w:rsid w:val="513821DB"/>
    <w:rsid w:val="513F2C3F"/>
    <w:rsid w:val="513FE153"/>
    <w:rsid w:val="5140350C"/>
    <w:rsid w:val="5143AECA"/>
    <w:rsid w:val="51440D7E"/>
    <w:rsid w:val="5144E633"/>
    <w:rsid w:val="5147543B"/>
    <w:rsid w:val="51487A08"/>
    <w:rsid w:val="51487A98"/>
    <w:rsid w:val="514918F7"/>
    <w:rsid w:val="51497212"/>
    <w:rsid w:val="51498E2B"/>
    <w:rsid w:val="514A0B0A"/>
    <w:rsid w:val="514BFB77"/>
    <w:rsid w:val="514F3128"/>
    <w:rsid w:val="51509EC4"/>
    <w:rsid w:val="51512A96"/>
    <w:rsid w:val="5151FB27"/>
    <w:rsid w:val="51527E7B"/>
    <w:rsid w:val="5153A6A6"/>
    <w:rsid w:val="5155AA9B"/>
    <w:rsid w:val="51568784"/>
    <w:rsid w:val="51576245"/>
    <w:rsid w:val="515A6E21"/>
    <w:rsid w:val="515E0862"/>
    <w:rsid w:val="5160B3A1"/>
    <w:rsid w:val="516174E2"/>
    <w:rsid w:val="5162B5FF"/>
    <w:rsid w:val="5162EE63"/>
    <w:rsid w:val="5163247F"/>
    <w:rsid w:val="51633C91"/>
    <w:rsid w:val="51653797"/>
    <w:rsid w:val="5165DA98"/>
    <w:rsid w:val="51660E46"/>
    <w:rsid w:val="516737FC"/>
    <w:rsid w:val="51684B32"/>
    <w:rsid w:val="516B9474"/>
    <w:rsid w:val="516D5020"/>
    <w:rsid w:val="516E925C"/>
    <w:rsid w:val="516ED411"/>
    <w:rsid w:val="516F592A"/>
    <w:rsid w:val="516FABBF"/>
    <w:rsid w:val="51720710"/>
    <w:rsid w:val="5173B5A1"/>
    <w:rsid w:val="5175007E"/>
    <w:rsid w:val="51762D8D"/>
    <w:rsid w:val="5177118A"/>
    <w:rsid w:val="51780E42"/>
    <w:rsid w:val="51783A78"/>
    <w:rsid w:val="517F465B"/>
    <w:rsid w:val="517FBE12"/>
    <w:rsid w:val="51800A2A"/>
    <w:rsid w:val="5180CAE5"/>
    <w:rsid w:val="518190A5"/>
    <w:rsid w:val="51827306"/>
    <w:rsid w:val="51834058"/>
    <w:rsid w:val="5183D97A"/>
    <w:rsid w:val="5183E99F"/>
    <w:rsid w:val="51846E98"/>
    <w:rsid w:val="5187211D"/>
    <w:rsid w:val="5188CCB5"/>
    <w:rsid w:val="51892AAC"/>
    <w:rsid w:val="518B0398"/>
    <w:rsid w:val="518C1965"/>
    <w:rsid w:val="518CED3D"/>
    <w:rsid w:val="518D024F"/>
    <w:rsid w:val="518D9C1D"/>
    <w:rsid w:val="5193083D"/>
    <w:rsid w:val="5193835C"/>
    <w:rsid w:val="51952CDB"/>
    <w:rsid w:val="51963FE3"/>
    <w:rsid w:val="51975135"/>
    <w:rsid w:val="51981BB7"/>
    <w:rsid w:val="519B0194"/>
    <w:rsid w:val="519FC4FA"/>
    <w:rsid w:val="51A1A753"/>
    <w:rsid w:val="51A1B6E3"/>
    <w:rsid w:val="51A24BE8"/>
    <w:rsid w:val="51A2D13F"/>
    <w:rsid w:val="51A485FA"/>
    <w:rsid w:val="51A56525"/>
    <w:rsid w:val="51A66431"/>
    <w:rsid w:val="51A71327"/>
    <w:rsid w:val="51A8A299"/>
    <w:rsid w:val="51ABC775"/>
    <w:rsid w:val="51AC5C61"/>
    <w:rsid w:val="51AEB3E7"/>
    <w:rsid w:val="51B0807B"/>
    <w:rsid w:val="51B14180"/>
    <w:rsid w:val="51B1F647"/>
    <w:rsid w:val="51B1F874"/>
    <w:rsid w:val="51B4A18A"/>
    <w:rsid w:val="51B5E878"/>
    <w:rsid w:val="51B5F46C"/>
    <w:rsid w:val="51BCB1B9"/>
    <w:rsid w:val="51BDD09A"/>
    <w:rsid w:val="51BEB2A6"/>
    <w:rsid w:val="51BF60CB"/>
    <w:rsid w:val="51BFF0F2"/>
    <w:rsid w:val="51C20E82"/>
    <w:rsid w:val="51C4A731"/>
    <w:rsid w:val="51C6BBB5"/>
    <w:rsid w:val="51C7E7DF"/>
    <w:rsid w:val="51C9374C"/>
    <w:rsid w:val="51CC0319"/>
    <w:rsid w:val="51CC53D7"/>
    <w:rsid w:val="51CE984A"/>
    <w:rsid w:val="51D084F1"/>
    <w:rsid w:val="51D26CF8"/>
    <w:rsid w:val="51D48559"/>
    <w:rsid w:val="51D663EA"/>
    <w:rsid w:val="51D788B8"/>
    <w:rsid w:val="51E1E4F8"/>
    <w:rsid w:val="51E3D829"/>
    <w:rsid w:val="51E49821"/>
    <w:rsid w:val="51E53B1D"/>
    <w:rsid w:val="51E6F068"/>
    <w:rsid w:val="51E71DDE"/>
    <w:rsid w:val="51E8CA7B"/>
    <w:rsid w:val="51EA3ADA"/>
    <w:rsid w:val="51EAE62D"/>
    <w:rsid w:val="51EBFB53"/>
    <w:rsid w:val="51EE003F"/>
    <w:rsid w:val="51F0CE42"/>
    <w:rsid w:val="51F0D5C5"/>
    <w:rsid w:val="51F54480"/>
    <w:rsid w:val="51F5A15F"/>
    <w:rsid w:val="51F6DE9B"/>
    <w:rsid w:val="51F78915"/>
    <w:rsid w:val="51FCC72F"/>
    <w:rsid w:val="51FCCF52"/>
    <w:rsid w:val="51FE90BE"/>
    <w:rsid w:val="51FFC9D7"/>
    <w:rsid w:val="52004B1F"/>
    <w:rsid w:val="52006A73"/>
    <w:rsid w:val="5201E0EF"/>
    <w:rsid w:val="5202D4F8"/>
    <w:rsid w:val="5203A4E7"/>
    <w:rsid w:val="52068E43"/>
    <w:rsid w:val="520869C6"/>
    <w:rsid w:val="52086B22"/>
    <w:rsid w:val="52094A39"/>
    <w:rsid w:val="520F2058"/>
    <w:rsid w:val="520F448F"/>
    <w:rsid w:val="521032D1"/>
    <w:rsid w:val="52106230"/>
    <w:rsid w:val="521297BA"/>
    <w:rsid w:val="521664A2"/>
    <w:rsid w:val="52182433"/>
    <w:rsid w:val="521A0A72"/>
    <w:rsid w:val="521A2638"/>
    <w:rsid w:val="521BC4E0"/>
    <w:rsid w:val="521BEEF2"/>
    <w:rsid w:val="521C1E90"/>
    <w:rsid w:val="521F2C93"/>
    <w:rsid w:val="52203529"/>
    <w:rsid w:val="5221DB18"/>
    <w:rsid w:val="5221FF77"/>
    <w:rsid w:val="5224939B"/>
    <w:rsid w:val="5225AC60"/>
    <w:rsid w:val="5226631C"/>
    <w:rsid w:val="5226DFA0"/>
    <w:rsid w:val="5228162F"/>
    <w:rsid w:val="52286886"/>
    <w:rsid w:val="522C34A5"/>
    <w:rsid w:val="522C93B4"/>
    <w:rsid w:val="522D6993"/>
    <w:rsid w:val="522D6DBD"/>
    <w:rsid w:val="522DC7D6"/>
    <w:rsid w:val="522FBAD7"/>
    <w:rsid w:val="523072D5"/>
    <w:rsid w:val="523224BB"/>
    <w:rsid w:val="5232BF47"/>
    <w:rsid w:val="523403EF"/>
    <w:rsid w:val="52359BFC"/>
    <w:rsid w:val="5236039A"/>
    <w:rsid w:val="52367F27"/>
    <w:rsid w:val="523735B3"/>
    <w:rsid w:val="52385008"/>
    <w:rsid w:val="52397684"/>
    <w:rsid w:val="5239B1D0"/>
    <w:rsid w:val="523A6A3B"/>
    <w:rsid w:val="523CF174"/>
    <w:rsid w:val="523F6C83"/>
    <w:rsid w:val="5242219A"/>
    <w:rsid w:val="5242CB4A"/>
    <w:rsid w:val="524304E9"/>
    <w:rsid w:val="52467F6F"/>
    <w:rsid w:val="52473AC0"/>
    <w:rsid w:val="5249EAC5"/>
    <w:rsid w:val="524A5D3C"/>
    <w:rsid w:val="524C4FFC"/>
    <w:rsid w:val="524DAAF2"/>
    <w:rsid w:val="524FC5B8"/>
    <w:rsid w:val="524FD15D"/>
    <w:rsid w:val="52513588"/>
    <w:rsid w:val="5251941C"/>
    <w:rsid w:val="52520FC1"/>
    <w:rsid w:val="5253D16B"/>
    <w:rsid w:val="52599A9B"/>
    <w:rsid w:val="525C5C2F"/>
    <w:rsid w:val="525D648E"/>
    <w:rsid w:val="525DF83B"/>
    <w:rsid w:val="526031A0"/>
    <w:rsid w:val="5262FFB1"/>
    <w:rsid w:val="52633163"/>
    <w:rsid w:val="5263940A"/>
    <w:rsid w:val="52678BEC"/>
    <w:rsid w:val="52694EDD"/>
    <w:rsid w:val="5269C19C"/>
    <w:rsid w:val="526B8D1F"/>
    <w:rsid w:val="526BD780"/>
    <w:rsid w:val="526EB6D4"/>
    <w:rsid w:val="526ED15A"/>
    <w:rsid w:val="5271AC35"/>
    <w:rsid w:val="527273F8"/>
    <w:rsid w:val="527751B4"/>
    <w:rsid w:val="5279B467"/>
    <w:rsid w:val="527B5495"/>
    <w:rsid w:val="527CE659"/>
    <w:rsid w:val="527D4D33"/>
    <w:rsid w:val="527E6B47"/>
    <w:rsid w:val="5282D025"/>
    <w:rsid w:val="5284B9FB"/>
    <w:rsid w:val="5287DBF0"/>
    <w:rsid w:val="528F21EF"/>
    <w:rsid w:val="528F77B9"/>
    <w:rsid w:val="52904843"/>
    <w:rsid w:val="5290DBE2"/>
    <w:rsid w:val="52950872"/>
    <w:rsid w:val="529617EA"/>
    <w:rsid w:val="5296895A"/>
    <w:rsid w:val="529713DC"/>
    <w:rsid w:val="529A1904"/>
    <w:rsid w:val="529D02F4"/>
    <w:rsid w:val="529FDF0D"/>
    <w:rsid w:val="52A0E8BF"/>
    <w:rsid w:val="52A168AD"/>
    <w:rsid w:val="52A21F07"/>
    <w:rsid w:val="52A63B8B"/>
    <w:rsid w:val="52A69211"/>
    <w:rsid w:val="52A83932"/>
    <w:rsid w:val="52AA13C5"/>
    <w:rsid w:val="52AD5027"/>
    <w:rsid w:val="52AE9959"/>
    <w:rsid w:val="52B0FA05"/>
    <w:rsid w:val="52B20A6A"/>
    <w:rsid w:val="52B2E9CD"/>
    <w:rsid w:val="52B325CF"/>
    <w:rsid w:val="52BA6532"/>
    <w:rsid w:val="52BC14CC"/>
    <w:rsid w:val="52BDF2FA"/>
    <w:rsid w:val="52BE7EA3"/>
    <w:rsid w:val="52BFE9D9"/>
    <w:rsid w:val="52C16AF7"/>
    <w:rsid w:val="52C24DE4"/>
    <w:rsid w:val="52C62AC1"/>
    <w:rsid w:val="52C6359A"/>
    <w:rsid w:val="52C6AE4A"/>
    <w:rsid w:val="52C80BA0"/>
    <w:rsid w:val="52C88981"/>
    <w:rsid w:val="52CC02CB"/>
    <w:rsid w:val="52CC0CD4"/>
    <w:rsid w:val="52D07FDB"/>
    <w:rsid w:val="52D3F914"/>
    <w:rsid w:val="52D41896"/>
    <w:rsid w:val="52D478F1"/>
    <w:rsid w:val="52D4938D"/>
    <w:rsid w:val="52D4EE7A"/>
    <w:rsid w:val="52D5303C"/>
    <w:rsid w:val="52D9BAEC"/>
    <w:rsid w:val="52DC5AAE"/>
    <w:rsid w:val="52DD6B1B"/>
    <w:rsid w:val="52DDC4EE"/>
    <w:rsid w:val="52DDCA64"/>
    <w:rsid w:val="52E00EF1"/>
    <w:rsid w:val="52E18B45"/>
    <w:rsid w:val="52E2D483"/>
    <w:rsid w:val="52E4919C"/>
    <w:rsid w:val="52E4D34B"/>
    <w:rsid w:val="52E507AB"/>
    <w:rsid w:val="52E50C9A"/>
    <w:rsid w:val="52E5DCA3"/>
    <w:rsid w:val="52E67805"/>
    <w:rsid w:val="52E67DD8"/>
    <w:rsid w:val="52E681F6"/>
    <w:rsid w:val="52E83DBB"/>
    <w:rsid w:val="52ED96C1"/>
    <w:rsid w:val="52EFD231"/>
    <w:rsid w:val="52F3DDB2"/>
    <w:rsid w:val="52F43FC4"/>
    <w:rsid w:val="52F85A5A"/>
    <w:rsid w:val="52FC22E7"/>
    <w:rsid w:val="52FC8D15"/>
    <w:rsid w:val="52FD7E49"/>
    <w:rsid w:val="52FD851B"/>
    <w:rsid w:val="53015115"/>
    <w:rsid w:val="53056213"/>
    <w:rsid w:val="530734E3"/>
    <w:rsid w:val="5307E57D"/>
    <w:rsid w:val="53086D97"/>
    <w:rsid w:val="53091DC7"/>
    <w:rsid w:val="530D786C"/>
    <w:rsid w:val="530E3854"/>
    <w:rsid w:val="5310D829"/>
    <w:rsid w:val="5311B11A"/>
    <w:rsid w:val="53170B88"/>
    <w:rsid w:val="531D80EC"/>
    <w:rsid w:val="5323B784"/>
    <w:rsid w:val="53261F45"/>
    <w:rsid w:val="532734F3"/>
    <w:rsid w:val="5327E22F"/>
    <w:rsid w:val="5327ED42"/>
    <w:rsid w:val="5328140C"/>
    <w:rsid w:val="5329D0CF"/>
    <w:rsid w:val="5329F54D"/>
    <w:rsid w:val="532CADE3"/>
    <w:rsid w:val="532FDAAB"/>
    <w:rsid w:val="533447EB"/>
    <w:rsid w:val="53357E89"/>
    <w:rsid w:val="53359F6B"/>
    <w:rsid w:val="5335A11D"/>
    <w:rsid w:val="5335C38B"/>
    <w:rsid w:val="5337EC45"/>
    <w:rsid w:val="5338FCFB"/>
    <w:rsid w:val="533BF55E"/>
    <w:rsid w:val="533C7B8B"/>
    <w:rsid w:val="533CF571"/>
    <w:rsid w:val="533D95F5"/>
    <w:rsid w:val="533E77FE"/>
    <w:rsid w:val="53445058"/>
    <w:rsid w:val="5346A300"/>
    <w:rsid w:val="53492B52"/>
    <w:rsid w:val="53494A86"/>
    <w:rsid w:val="534A2BF1"/>
    <w:rsid w:val="534B1DDB"/>
    <w:rsid w:val="534FBC1D"/>
    <w:rsid w:val="53550914"/>
    <w:rsid w:val="53552EBB"/>
    <w:rsid w:val="53578F2D"/>
    <w:rsid w:val="535BA687"/>
    <w:rsid w:val="535D6DA7"/>
    <w:rsid w:val="53610F04"/>
    <w:rsid w:val="53630D93"/>
    <w:rsid w:val="5364D467"/>
    <w:rsid w:val="5364EB58"/>
    <w:rsid w:val="53683476"/>
    <w:rsid w:val="53694545"/>
    <w:rsid w:val="536A8C70"/>
    <w:rsid w:val="536ADD33"/>
    <w:rsid w:val="536AF89F"/>
    <w:rsid w:val="536F24FD"/>
    <w:rsid w:val="536F539E"/>
    <w:rsid w:val="53720560"/>
    <w:rsid w:val="53729B40"/>
    <w:rsid w:val="53735BBC"/>
    <w:rsid w:val="5376B4AC"/>
    <w:rsid w:val="537A9252"/>
    <w:rsid w:val="537B04E9"/>
    <w:rsid w:val="537D3583"/>
    <w:rsid w:val="537E700B"/>
    <w:rsid w:val="537E8265"/>
    <w:rsid w:val="537E9045"/>
    <w:rsid w:val="537F8901"/>
    <w:rsid w:val="537FD6F6"/>
    <w:rsid w:val="5381252E"/>
    <w:rsid w:val="53814112"/>
    <w:rsid w:val="5381D7F6"/>
    <w:rsid w:val="5383D194"/>
    <w:rsid w:val="53856BBC"/>
    <w:rsid w:val="5385CB0E"/>
    <w:rsid w:val="538621EE"/>
    <w:rsid w:val="538643F9"/>
    <w:rsid w:val="5388AEA0"/>
    <w:rsid w:val="538ABFBD"/>
    <w:rsid w:val="538BA90F"/>
    <w:rsid w:val="538C83F3"/>
    <w:rsid w:val="538DDB97"/>
    <w:rsid w:val="538FF282"/>
    <w:rsid w:val="5390BA42"/>
    <w:rsid w:val="5395A89B"/>
    <w:rsid w:val="539706C0"/>
    <w:rsid w:val="53990197"/>
    <w:rsid w:val="5399E032"/>
    <w:rsid w:val="539BA1E4"/>
    <w:rsid w:val="539D3524"/>
    <w:rsid w:val="539EF2EB"/>
    <w:rsid w:val="539F9B17"/>
    <w:rsid w:val="53A0A30F"/>
    <w:rsid w:val="53A2F943"/>
    <w:rsid w:val="53A5D2C1"/>
    <w:rsid w:val="53A5EFC5"/>
    <w:rsid w:val="53A6E6D4"/>
    <w:rsid w:val="53A84725"/>
    <w:rsid w:val="53A8C88E"/>
    <w:rsid w:val="53A9665C"/>
    <w:rsid w:val="53AA1E4F"/>
    <w:rsid w:val="53AD29C1"/>
    <w:rsid w:val="53AEBE46"/>
    <w:rsid w:val="53B03855"/>
    <w:rsid w:val="53B1DC18"/>
    <w:rsid w:val="53B3B921"/>
    <w:rsid w:val="53B3BC72"/>
    <w:rsid w:val="53B40E82"/>
    <w:rsid w:val="53B926ED"/>
    <w:rsid w:val="53BC069A"/>
    <w:rsid w:val="53BCC6BF"/>
    <w:rsid w:val="53C21D02"/>
    <w:rsid w:val="53C249CC"/>
    <w:rsid w:val="53C4C0C0"/>
    <w:rsid w:val="53C5FF63"/>
    <w:rsid w:val="53C6E31B"/>
    <w:rsid w:val="53C957FC"/>
    <w:rsid w:val="53CA24E7"/>
    <w:rsid w:val="53CA3613"/>
    <w:rsid w:val="53CA6BCA"/>
    <w:rsid w:val="53CAC0A4"/>
    <w:rsid w:val="53CE6393"/>
    <w:rsid w:val="53CE64CD"/>
    <w:rsid w:val="53CE7DE6"/>
    <w:rsid w:val="53D144A3"/>
    <w:rsid w:val="53D1DA8A"/>
    <w:rsid w:val="53D2C71F"/>
    <w:rsid w:val="53D574C6"/>
    <w:rsid w:val="53D5E299"/>
    <w:rsid w:val="53D6123D"/>
    <w:rsid w:val="53D61683"/>
    <w:rsid w:val="53D68D9E"/>
    <w:rsid w:val="53D68EE6"/>
    <w:rsid w:val="53D7A060"/>
    <w:rsid w:val="53D87000"/>
    <w:rsid w:val="53DA9E96"/>
    <w:rsid w:val="53DBA506"/>
    <w:rsid w:val="53DD85F7"/>
    <w:rsid w:val="53DF48B9"/>
    <w:rsid w:val="53DF4DC8"/>
    <w:rsid w:val="53DF5EB7"/>
    <w:rsid w:val="53E25DBF"/>
    <w:rsid w:val="53E46ABA"/>
    <w:rsid w:val="53E5C136"/>
    <w:rsid w:val="53E64B3C"/>
    <w:rsid w:val="53E6F661"/>
    <w:rsid w:val="53E74C47"/>
    <w:rsid w:val="53E8972B"/>
    <w:rsid w:val="53E91490"/>
    <w:rsid w:val="53EB5AC8"/>
    <w:rsid w:val="53EE500D"/>
    <w:rsid w:val="53F03CEC"/>
    <w:rsid w:val="53F16513"/>
    <w:rsid w:val="53F69CF9"/>
    <w:rsid w:val="53F7CCE1"/>
    <w:rsid w:val="53F886B5"/>
    <w:rsid w:val="53F8E646"/>
    <w:rsid w:val="53FB0EAC"/>
    <w:rsid w:val="53FB8076"/>
    <w:rsid w:val="53FC3816"/>
    <w:rsid w:val="53FD65F5"/>
    <w:rsid w:val="53FEDF90"/>
    <w:rsid w:val="53FF0BE3"/>
    <w:rsid w:val="53FFC756"/>
    <w:rsid w:val="540125B7"/>
    <w:rsid w:val="54093A24"/>
    <w:rsid w:val="5409ECD6"/>
    <w:rsid w:val="540B7664"/>
    <w:rsid w:val="540BA3A8"/>
    <w:rsid w:val="540C4AC1"/>
    <w:rsid w:val="540DB265"/>
    <w:rsid w:val="540EC27E"/>
    <w:rsid w:val="540F8F0C"/>
    <w:rsid w:val="541007E4"/>
    <w:rsid w:val="54127816"/>
    <w:rsid w:val="5413EA51"/>
    <w:rsid w:val="5414C311"/>
    <w:rsid w:val="5419F7F9"/>
    <w:rsid w:val="541D47B3"/>
    <w:rsid w:val="541F15F8"/>
    <w:rsid w:val="542129A6"/>
    <w:rsid w:val="542240DF"/>
    <w:rsid w:val="542527EF"/>
    <w:rsid w:val="54254003"/>
    <w:rsid w:val="54257A86"/>
    <w:rsid w:val="5427E48C"/>
    <w:rsid w:val="5428840F"/>
    <w:rsid w:val="5429F068"/>
    <w:rsid w:val="542A3107"/>
    <w:rsid w:val="542BADD7"/>
    <w:rsid w:val="542BCDD0"/>
    <w:rsid w:val="542DF802"/>
    <w:rsid w:val="542EB9C7"/>
    <w:rsid w:val="5432B901"/>
    <w:rsid w:val="543342A4"/>
    <w:rsid w:val="5434001C"/>
    <w:rsid w:val="54376F82"/>
    <w:rsid w:val="54381387"/>
    <w:rsid w:val="54385FC6"/>
    <w:rsid w:val="5438B626"/>
    <w:rsid w:val="5438CEAA"/>
    <w:rsid w:val="543AB8A5"/>
    <w:rsid w:val="543C9FB8"/>
    <w:rsid w:val="543DAE2D"/>
    <w:rsid w:val="543E6A76"/>
    <w:rsid w:val="543F36BE"/>
    <w:rsid w:val="54414682"/>
    <w:rsid w:val="54437469"/>
    <w:rsid w:val="5443816E"/>
    <w:rsid w:val="54445730"/>
    <w:rsid w:val="54457250"/>
    <w:rsid w:val="5445CBED"/>
    <w:rsid w:val="5447B411"/>
    <w:rsid w:val="544815EE"/>
    <w:rsid w:val="54483704"/>
    <w:rsid w:val="5449AFA9"/>
    <w:rsid w:val="544CDD1D"/>
    <w:rsid w:val="544D044C"/>
    <w:rsid w:val="544E72E4"/>
    <w:rsid w:val="544E8A39"/>
    <w:rsid w:val="544F9BA2"/>
    <w:rsid w:val="5450856C"/>
    <w:rsid w:val="5450F550"/>
    <w:rsid w:val="54512E2A"/>
    <w:rsid w:val="5451B2A8"/>
    <w:rsid w:val="5451B70F"/>
    <w:rsid w:val="5451B991"/>
    <w:rsid w:val="54535BD6"/>
    <w:rsid w:val="5453D697"/>
    <w:rsid w:val="5457B2ED"/>
    <w:rsid w:val="5457BECB"/>
    <w:rsid w:val="545857CA"/>
    <w:rsid w:val="545C4171"/>
    <w:rsid w:val="545F27BE"/>
    <w:rsid w:val="54613F4B"/>
    <w:rsid w:val="546222EF"/>
    <w:rsid w:val="54684468"/>
    <w:rsid w:val="54687B09"/>
    <w:rsid w:val="54699972"/>
    <w:rsid w:val="5469D9B3"/>
    <w:rsid w:val="5469E064"/>
    <w:rsid w:val="546AFE26"/>
    <w:rsid w:val="546CF317"/>
    <w:rsid w:val="546D4C5F"/>
    <w:rsid w:val="5473D206"/>
    <w:rsid w:val="5473E24F"/>
    <w:rsid w:val="5476FCFE"/>
    <w:rsid w:val="54777974"/>
    <w:rsid w:val="5477B9BB"/>
    <w:rsid w:val="547A0295"/>
    <w:rsid w:val="547EE8FE"/>
    <w:rsid w:val="5481012B"/>
    <w:rsid w:val="54811AAC"/>
    <w:rsid w:val="54842A20"/>
    <w:rsid w:val="5484B1F4"/>
    <w:rsid w:val="54854E0F"/>
    <w:rsid w:val="54861F4F"/>
    <w:rsid w:val="54866EA3"/>
    <w:rsid w:val="54886727"/>
    <w:rsid w:val="5488A034"/>
    <w:rsid w:val="5488D6FA"/>
    <w:rsid w:val="548930D0"/>
    <w:rsid w:val="548CCC59"/>
    <w:rsid w:val="548FACC7"/>
    <w:rsid w:val="5492ED8E"/>
    <w:rsid w:val="5494CAD4"/>
    <w:rsid w:val="5496B2F6"/>
    <w:rsid w:val="5497FF15"/>
    <w:rsid w:val="54980C1E"/>
    <w:rsid w:val="54984428"/>
    <w:rsid w:val="549B9B93"/>
    <w:rsid w:val="549C239B"/>
    <w:rsid w:val="549F8127"/>
    <w:rsid w:val="549FC7E3"/>
    <w:rsid w:val="54A0FA65"/>
    <w:rsid w:val="54A149C1"/>
    <w:rsid w:val="54A331BD"/>
    <w:rsid w:val="54A5AD36"/>
    <w:rsid w:val="54A5E1BC"/>
    <w:rsid w:val="54A6968D"/>
    <w:rsid w:val="54A86E9F"/>
    <w:rsid w:val="54AC27A0"/>
    <w:rsid w:val="54AD0CE1"/>
    <w:rsid w:val="54B065C6"/>
    <w:rsid w:val="54B09169"/>
    <w:rsid w:val="54B21FC9"/>
    <w:rsid w:val="54B257CC"/>
    <w:rsid w:val="54B3CB36"/>
    <w:rsid w:val="54BA78CC"/>
    <w:rsid w:val="54BD6298"/>
    <w:rsid w:val="54BE4533"/>
    <w:rsid w:val="54C156AF"/>
    <w:rsid w:val="54C2BC58"/>
    <w:rsid w:val="54C32D3B"/>
    <w:rsid w:val="54C574D0"/>
    <w:rsid w:val="54C71FE9"/>
    <w:rsid w:val="54C8FBEA"/>
    <w:rsid w:val="54CACF3A"/>
    <w:rsid w:val="54CBDDF6"/>
    <w:rsid w:val="54CCDF46"/>
    <w:rsid w:val="54CF3E20"/>
    <w:rsid w:val="54D1A5C5"/>
    <w:rsid w:val="54D66C18"/>
    <w:rsid w:val="54D92B07"/>
    <w:rsid w:val="54DA0F3F"/>
    <w:rsid w:val="54DA4D2C"/>
    <w:rsid w:val="54DACE2E"/>
    <w:rsid w:val="54DBB26E"/>
    <w:rsid w:val="54DCDD50"/>
    <w:rsid w:val="54DCE815"/>
    <w:rsid w:val="54DE84D0"/>
    <w:rsid w:val="54DEB4BB"/>
    <w:rsid w:val="54DF8669"/>
    <w:rsid w:val="54E0C0E3"/>
    <w:rsid w:val="54E19014"/>
    <w:rsid w:val="54E6FF80"/>
    <w:rsid w:val="54E8CB45"/>
    <w:rsid w:val="54E989D5"/>
    <w:rsid w:val="54E9F813"/>
    <w:rsid w:val="54EA0A31"/>
    <w:rsid w:val="54EA7AB9"/>
    <w:rsid w:val="54EA9B0C"/>
    <w:rsid w:val="54EAA52D"/>
    <w:rsid w:val="54ED3C83"/>
    <w:rsid w:val="54EDF064"/>
    <w:rsid w:val="54EDF6C3"/>
    <w:rsid w:val="54F119FE"/>
    <w:rsid w:val="54F17ED2"/>
    <w:rsid w:val="54F3BCDE"/>
    <w:rsid w:val="54F48B17"/>
    <w:rsid w:val="54FA72D4"/>
    <w:rsid w:val="54FBE105"/>
    <w:rsid w:val="54FCCF74"/>
    <w:rsid w:val="54FF493B"/>
    <w:rsid w:val="550020C4"/>
    <w:rsid w:val="5503430D"/>
    <w:rsid w:val="5503FD98"/>
    <w:rsid w:val="5504B6F2"/>
    <w:rsid w:val="5505E616"/>
    <w:rsid w:val="55080881"/>
    <w:rsid w:val="55089EDB"/>
    <w:rsid w:val="550BEF5E"/>
    <w:rsid w:val="550C331D"/>
    <w:rsid w:val="550E3929"/>
    <w:rsid w:val="550EDAA5"/>
    <w:rsid w:val="55115FCD"/>
    <w:rsid w:val="5513787B"/>
    <w:rsid w:val="5513E233"/>
    <w:rsid w:val="55141AFD"/>
    <w:rsid w:val="5516EE6E"/>
    <w:rsid w:val="551728DA"/>
    <w:rsid w:val="5517F362"/>
    <w:rsid w:val="5519D6D4"/>
    <w:rsid w:val="551A7BB0"/>
    <w:rsid w:val="551AD53D"/>
    <w:rsid w:val="551B1A20"/>
    <w:rsid w:val="551C8D31"/>
    <w:rsid w:val="551D82EA"/>
    <w:rsid w:val="551F0D12"/>
    <w:rsid w:val="5520C2BE"/>
    <w:rsid w:val="5522E012"/>
    <w:rsid w:val="55235B4E"/>
    <w:rsid w:val="55265353"/>
    <w:rsid w:val="55275DFB"/>
    <w:rsid w:val="5528572E"/>
    <w:rsid w:val="552AAF40"/>
    <w:rsid w:val="552C0EDD"/>
    <w:rsid w:val="552FC500"/>
    <w:rsid w:val="55336C77"/>
    <w:rsid w:val="55351838"/>
    <w:rsid w:val="5535EE35"/>
    <w:rsid w:val="553876B3"/>
    <w:rsid w:val="553BBEE8"/>
    <w:rsid w:val="553CFEF6"/>
    <w:rsid w:val="553EBD26"/>
    <w:rsid w:val="553EC2F3"/>
    <w:rsid w:val="553F0295"/>
    <w:rsid w:val="5543B935"/>
    <w:rsid w:val="5546727A"/>
    <w:rsid w:val="554A1D60"/>
    <w:rsid w:val="554CD4F3"/>
    <w:rsid w:val="554F5FD7"/>
    <w:rsid w:val="5550AA18"/>
    <w:rsid w:val="55528B48"/>
    <w:rsid w:val="5552AC14"/>
    <w:rsid w:val="5558C00E"/>
    <w:rsid w:val="555B9260"/>
    <w:rsid w:val="555CF677"/>
    <w:rsid w:val="555D67AA"/>
    <w:rsid w:val="555FB20A"/>
    <w:rsid w:val="5562ED3C"/>
    <w:rsid w:val="556365A5"/>
    <w:rsid w:val="556427A6"/>
    <w:rsid w:val="5564682A"/>
    <w:rsid w:val="5567C277"/>
    <w:rsid w:val="55690E43"/>
    <w:rsid w:val="556B14A3"/>
    <w:rsid w:val="556B4E55"/>
    <w:rsid w:val="556C4051"/>
    <w:rsid w:val="556E37E5"/>
    <w:rsid w:val="55727306"/>
    <w:rsid w:val="55728E98"/>
    <w:rsid w:val="55729142"/>
    <w:rsid w:val="5574D991"/>
    <w:rsid w:val="55753020"/>
    <w:rsid w:val="557833EB"/>
    <w:rsid w:val="5579FA15"/>
    <w:rsid w:val="5579FDA7"/>
    <w:rsid w:val="557A4955"/>
    <w:rsid w:val="557B87EC"/>
    <w:rsid w:val="557C24A7"/>
    <w:rsid w:val="5581217D"/>
    <w:rsid w:val="55832F11"/>
    <w:rsid w:val="55847DC9"/>
    <w:rsid w:val="5584A7EB"/>
    <w:rsid w:val="5585798F"/>
    <w:rsid w:val="5587544D"/>
    <w:rsid w:val="558CA2C8"/>
    <w:rsid w:val="558F9B90"/>
    <w:rsid w:val="55912147"/>
    <w:rsid w:val="559208B6"/>
    <w:rsid w:val="5598FA5A"/>
    <w:rsid w:val="55992146"/>
    <w:rsid w:val="5599EAA0"/>
    <w:rsid w:val="559B7777"/>
    <w:rsid w:val="559C25FA"/>
    <w:rsid w:val="559DC793"/>
    <w:rsid w:val="559E8020"/>
    <w:rsid w:val="55A25671"/>
    <w:rsid w:val="55A8899C"/>
    <w:rsid w:val="55A8BB35"/>
    <w:rsid w:val="55A972E2"/>
    <w:rsid w:val="55AD0D0C"/>
    <w:rsid w:val="55ADB4E9"/>
    <w:rsid w:val="55AF72D5"/>
    <w:rsid w:val="55AF7663"/>
    <w:rsid w:val="55AFF3D2"/>
    <w:rsid w:val="55B0359F"/>
    <w:rsid w:val="55B049E4"/>
    <w:rsid w:val="55B1CB13"/>
    <w:rsid w:val="55B5FC93"/>
    <w:rsid w:val="55B68CFF"/>
    <w:rsid w:val="55B81697"/>
    <w:rsid w:val="55B8524F"/>
    <w:rsid w:val="55BA90C4"/>
    <w:rsid w:val="55BA99F5"/>
    <w:rsid w:val="55BC7F00"/>
    <w:rsid w:val="55BD7E33"/>
    <w:rsid w:val="55BDA87A"/>
    <w:rsid w:val="55BF77A2"/>
    <w:rsid w:val="55C0FF43"/>
    <w:rsid w:val="55C293BD"/>
    <w:rsid w:val="55C398A1"/>
    <w:rsid w:val="55C4E80E"/>
    <w:rsid w:val="55C57900"/>
    <w:rsid w:val="55C58F96"/>
    <w:rsid w:val="55C91064"/>
    <w:rsid w:val="55C91A26"/>
    <w:rsid w:val="55C9A81C"/>
    <w:rsid w:val="55CA015C"/>
    <w:rsid w:val="55CA8113"/>
    <w:rsid w:val="55CCD7BF"/>
    <w:rsid w:val="55CF4655"/>
    <w:rsid w:val="55D02092"/>
    <w:rsid w:val="55D1F4DA"/>
    <w:rsid w:val="55D376B3"/>
    <w:rsid w:val="55D74739"/>
    <w:rsid w:val="55D82E92"/>
    <w:rsid w:val="55D9C40E"/>
    <w:rsid w:val="55DA57B6"/>
    <w:rsid w:val="55DC7AD1"/>
    <w:rsid w:val="55DD667F"/>
    <w:rsid w:val="55DE5871"/>
    <w:rsid w:val="55DFDB1D"/>
    <w:rsid w:val="55E2CD81"/>
    <w:rsid w:val="55E35A75"/>
    <w:rsid w:val="55E3C0A1"/>
    <w:rsid w:val="55E59090"/>
    <w:rsid w:val="55E6CBDC"/>
    <w:rsid w:val="55E8A49A"/>
    <w:rsid w:val="55E91ECB"/>
    <w:rsid w:val="55E9A6D2"/>
    <w:rsid w:val="55EA3B36"/>
    <w:rsid w:val="55EBFBA7"/>
    <w:rsid w:val="55EDF091"/>
    <w:rsid w:val="55F02CB7"/>
    <w:rsid w:val="55F08FC6"/>
    <w:rsid w:val="55F0E60F"/>
    <w:rsid w:val="55F51C2E"/>
    <w:rsid w:val="55F5B39C"/>
    <w:rsid w:val="55F6959A"/>
    <w:rsid w:val="55F91835"/>
    <w:rsid w:val="55FB1484"/>
    <w:rsid w:val="55FD6A51"/>
    <w:rsid w:val="55FE3156"/>
    <w:rsid w:val="55FEC881"/>
    <w:rsid w:val="55FF21CB"/>
    <w:rsid w:val="56018371"/>
    <w:rsid w:val="56033CD2"/>
    <w:rsid w:val="5603B718"/>
    <w:rsid w:val="56058D52"/>
    <w:rsid w:val="560618F3"/>
    <w:rsid w:val="56076FA2"/>
    <w:rsid w:val="5607E3DB"/>
    <w:rsid w:val="560AD03F"/>
    <w:rsid w:val="560B8535"/>
    <w:rsid w:val="560BDDEB"/>
    <w:rsid w:val="560C8698"/>
    <w:rsid w:val="560D3F88"/>
    <w:rsid w:val="560EE99F"/>
    <w:rsid w:val="560EF18F"/>
    <w:rsid w:val="560FA6B2"/>
    <w:rsid w:val="5615535B"/>
    <w:rsid w:val="5617CD6B"/>
    <w:rsid w:val="5618D0CC"/>
    <w:rsid w:val="56197708"/>
    <w:rsid w:val="561CD9F9"/>
    <w:rsid w:val="56202E32"/>
    <w:rsid w:val="5621BD57"/>
    <w:rsid w:val="56238212"/>
    <w:rsid w:val="5623AC7F"/>
    <w:rsid w:val="562415ED"/>
    <w:rsid w:val="5624C712"/>
    <w:rsid w:val="56264B94"/>
    <w:rsid w:val="5627ACBC"/>
    <w:rsid w:val="5628927A"/>
    <w:rsid w:val="56297F1E"/>
    <w:rsid w:val="562C7E79"/>
    <w:rsid w:val="562DA1DC"/>
    <w:rsid w:val="562DF34F"/>
    <w:rsid w:val="562E05BE"/>
    <w:rsid w:val="56324805"/>
    <w:rsid w:val="56325384"/>
    <w:rsid w:val="563313C0"/>
    <w:rsid w:val="5635B6E1"/>
    <w:rsid w:val="563826B9"/>
    <w:rsid w:val="563A7710"/>
    <w:rsid w:val="563AF102"/>
    <w:rsid w:val="563C2C53"/>
    <w:rsid w:val="563DFDC5"/>
    <w:rsid w:val="563FD43A"/>
    <w:rsid w:val="5640A1E6"/>
    <w:rsid w:val="5641895D"/>
    <w:rsid w:val="564252C4"/>
    <w:rsid w:val="5642731D"/>
    <w:rsid w:val="56430BA3"/>
    <w:rsid w:val="5643D8FF"/>
    <w:rsid w:val="5644DCBC"/>
    <w:rsid w:val="56455D73"/>
    <w:rsid w:val="56466808"/>
    <w:rsid w:val="5649B808"/>
    <w:rsid w:val="564D8255"/>
    <w:rsid w:val="565000DD"/>
    <w:rsid w:val="56525899"/>
    <w:rsid w:val="5653152A"/>
    <w:rsid w:val="5654634A"/>
    <w:rsid w:val="5656AE82"/>
    <w:rsid w:val="565F5418"/>
    <w:rsid w:val="56603AAF"/>
    <w:rsid w:val="566234F3"/>
    <w:rsid w:val="5663465A"/>
    <w:rsid w:val="5665C566"/>
    <w:rsid w:val="56672B5E"/>
    <w:rsid w:val="566A83EC"/>
    <w:rsid w:val="566C4D67"/>
    <w:rsid w:val="566D0253"/>
    <w:rsid w:val="566DD108"/>
    <w:rsid w:val="566E57CB"/>
    <w:rsid w:val="56727B1A"/>
    <w:rsid w:val="56742BD7"/>
    <w:rsid w:val="56752F8F"/>
    <w:rsid w:val="567677D5"/>
    <w:rsid w:val="5676BBDE"/>
    <w:rsid w:val="56791534"/>
    <w:rsid w:val="5679BAD3"/>
    <w:rsid w:val="567C887D"/>
    <w:rsid w:val="567E2F63"/>
    <w:rsid w:val="567E87E5"/>
    <w:rsid w:val="5680A9EF"/>
    <w:rsid w:val="56810C31"/>
    <w:rsid w:val="5682F435"/>
    <w:rsid w:val="56835FA2"/>
    <w:rsid w:val="5683631A"/>
    <w:rsid w:val="5683ED07"/>
    <w:rsid w:val="56858165"/>
    <w:rsid w:val="5687CFB3"/>
    <w:rsid w:val="5687D109"/>
    <w:rsid w:val="56882DC6"/>
    <w:rsid w:val="568A1BC3"/>
    <w:rsid w:val="568AB232"/>
    <w:rsid w:val="568EA8C2"/>
    <w:rsid w:val="56925605"/>
    <w:rsid w:val="5693CC1D"/>
    <w:rsid w:val="569752C2"/>
    <w:rsid w:val="569A671F"/>
    <w:rsid w:val="569C3DBA"/>
    <w:rsid w:val="56A02286"/>
    <w:rsid w:val="56A272D7"/>
    <w:rsid w:val="56A39209"/>
    <w:rsid w:val="56AB1E05"/>
    <w:rsid w:val="56ADEC2E"/>
    <w:rsid w:val="56B36802"/>
    <w:rsid w:val="56B3FDCF"/>
    <w:rsid w:val="56B59CB4"/>
    <w:rsid w:val="56B8296E"/>
    <w:rsid w:val="56BB958D"/>
    <w:rsid w:val="56BC36DE"/>
    <w:rsid w:val="56BDF406"/>
    <w:rsid w:val="56BF0F64"/>
    <w:rsid w:val="56C0FE17"/>
    <w:rsid w:val="56C151BB"/>
    <w:rsid w:val="56C26729"/>
    <w:rsid w:val="56C382E9"/>
    <w:rsid w:val="56C7C96D"/>
    <w:rsid w:val="56C81838"/>
    <w:rsid w:val="56C9DAB4"/>
    <w:rsid w:val="56CAB224"/>
    <w:rsid w:val="56CEDE07"/>
    <w:rsid w:val="56CFB9E5"/>
    <w:rsid w:val="56D05B6E"/>
    <w:rsid w:val="56D0AD7C"/>
    <w:rsid w:val="56D1D758"/>
    <w:rsid w:val="56D2DCDC"/>
    <w:rsid w:val="56D2E53F"/>
    <w:rsid w:val="56D5101D"/>
    <w:rsid w:val="56D6A51E"/>
    <w:rsid w:val="56D6E121"/>
    <w:rsid w:val="56DAE22D"/>
    <w:rsid w:val="56DDA0FC"/>
    <w:rsid w:val="56DF27EB"/>
    <w:rsid w:val="56E1BAFF"/>
    <w:rsid w:val="56E2EDCD"/>
    <w:rsid w:val="56E48478"/>
    <w:rsid w:val="56E5E55D"/>
    <w:rsid w:val="56E62DAC"/>
    <w:rsid w:val="56E780E5"/>
    <w:rsid w:val="56E788F0"/>
    <w:rsid w:val="56E81190"/>
    <w:rsid w:val="56E88DDE"/>
    <w:rsid w:val="56E8E043"/>
    <w:rsid w:val="56EBF9C7"/>
    <w:rsid w:val="56EF986F"/>
    <w:rsid w:val="56EFFBEF"/>
    <w:rsid w:val="56F0245E"/>
    <w:rsid w:val="56F079FF"/>
    <w:rsid w:val="56F2C4EE"/>
    <w:rsid w:val="56F32DF1"/>
    <w:rsid w:val="56F4DDD7"/>
    <w:rsid w:val="56F6E3DD"/>
    <w:rsid w:val="56FBBC01"/>
    <w:rsid w:val="56FD6F5F"/>
    <w:rsid w:val="56FF8D3A"/>
    <w:rsid w:val="57019E0D"/>
    <w:rsid w:val="5702AA26"/>
    <w:rsid w:val="5702D24E"/>
    <w:rsid w:val="5702DD35"/>
    <w:rsid w:val="57054296"/>
    <w:rsid w:val="5705CD50"/>
    <w:rsid w:val="57087F47"/>
    <w:rsid w:val="57095F23"/>
    <w:rsid w:val="5709AB97"/>
    <w:rsid w:val="570C937F"/>
    <w:rsid w:val="570D0B57"/>
    <w:rsid w:val="570E5464"/>
    <w:rsid w:val="570E5F16"/>
    <w:rsid w:val="570F08CC"/>
    <w:rsid w:val="5710EDF5"/>
    <w:rsid w:val="5710F18A"/>
    <w:rsid w:val="5711BEFA"/>
    <w:rsid w:val="57124FD7"/>
    <w:rsid w:val="5712A8CC"/>
    <w:rsid w:val="5712B0CC"/>
    <w:rsid w:val="5715C10B"/>
    <w:rsid w:val="571676D9"/>
    <w:rsid w:val="57207235"/>
    <w:rsid w:val="57212FDC"/>
    <w:rsid w:val="572176FD"/>
    <w:rsid w:val="57239FF8"/>
    <w:rsid w:val="5724306D"/>
    <w:rsid w:val="5725D417"/>
    <w:rsid w:val="572649EC"/>
    <w:rsid w:val="5728165A"/>
    <w:rsid w:val="57283D5B"/>
    <w:rsid w:val="5728842C"/>
    <w:rsid w:val="572ABA24"/>
    <w:rsid w:val="572BE7A5"/>
    <w:rsid w:val="572BF0A1"/>
    <w:rsid w:val="572CBE1F"/>
    <w:rsid w:val="5730F1DE"/>
    <w:rsid w:val="57331E11"/>
    <w:rsid w:val="57347065"/>
    <w:rsid w:val="57358104"/>
    <w:rsid w:val="5735883A"/>
    <w:rsid w:val="5735F371"/>
    <w:rsid w:val="5737C955"/>
    <w:rsid w:val="573B9B86"/>
    <w:rsid w:val="573C0807"/>
    <w:rsid w:val="573C6481"/>
    <w:rsid w:val="573C73E4"/>
    <w:rsid w:val="573CEEAF"/>
    <w:rsid w:val="573D9909"/>
    <w:rsid w:val="573DC8DB"/>
    <w:rsid w:val="573DE352"/>
    <w:rsid w:val="573E39C8"/>
    <w:rsid w:val="573F2A8A"/>
    <w:rsid w:val="5741C944"/>
    <w:rsid w:val="57422637"/>
    <w:rsid w:val="57442208"/>
    <w:rsid w:val="57448F2A"/>
    <w:rsid w:val="574628A5"/>
    <w:rsid w:val="57496355"/>
    <w:rsid w:val="574C793B"/>
    <w:rsid w:val="574C8FD1"/>
    <w:rsid w:val="574C9E99"/>
    <w:rsid w:val="574CA6F9"/>
    <w:rsid w:val="574EF711"/>
    <w:rsid w:val="5758BDC7"/>
    <w:rsid w:val="5759D6C3"/>
    <w:rsid w:val="575CD889"/>
    <w:rsid w:val="575CE911"/>
    <w:rsid w:val="575F87A3"/>
    <w:rsid w:val="576067D9"/>
    <w:rsid w:val="57627B1A"/>
    <w:rsid w:val="5762F4B5"/>
    <w:rsid w:val="576619D1"/>
    <w:rsid w:val="57681F27"/>
    <w:rsid w:val="576C2730"/>
    <w:rsid w:val="576C2FA7"/>
    <w:rsid w:val="576D1049"/>
    <w:rsid w:val="576D7341"/>
    <w:rsid w:val="5770A02C"/>
    <w:rsid w:val="5772FFF3"/>
    <w:rsid w:val="57737327"/>
    <w:rsid w:val="57752464"/>
    <w:rsid w:val="5776180D"/>
    <w:rsid w:val="577ACA38"/>
    <w:rsid w:val="577FB8C5"/>
    <w:rsid w:val="578184B6"/>
    <w:rsid w:val="57828FE1"/>
    <w:rsid w:val="57840DCD"/>
    <w:rsid w:val="57854171"/>
    <w:rsid w:val="57860573"/>
    <w:rsid w:val="5788C12A"/>
    <w:rsid w:val="57890BDB"/>
    <w:rsid w:val="5789784C"/>
    <w:rsid w:val="578B205B"/>
    <w:rsid w:val="5790EC42"/>
    <w:rsid w:val="57915822"/>
    <w:rsid w:val="57955C05"/>
    <w:rsid w:val="5795E2AC"/>
    <w:rsid w:val="5796B653"/>
    <w:rsid w:val="5799ADA6"/>
    <w:rsid w:val="579BAEBB"/>
    <w:rsid w:val="579F516B"/>
    <w:rsid w:val="579F55D0"/>
    <w:rsid w:val="57A40416"/>
    <w:rsid w:val="57A436F1"/>
    <w:rsid w:val="57A4436C"/>
    <w:rsid w:val="57A4969B"/>
    <w:rsid w:val="57A5C9A2"/>
    <w:rsid w:val="57A5F046"/>
    <w:rsid w:val="57AA0DB5"/>
    <w:rsid w:val="57AAABD1"/>
    <w:rsid w:val="57ABE8F0"/>
    <w:rsid w:val="57AF8B04"/>
    <w:rsid w:val="57B0A514"/>
    <w:rsid w:val="57B4A9DA"/>
    <w:rsid w:val="57B5245E"/>
    <w:rsid w:val="57B7912A"/>
    <w:rsid w:val="57B7F535"/>
    <w:rsid w:val="57B9BDDB"/>
    <w:rsid w:val="57BF2953"/>
    <w:rsid w:val="57BF32EA"/>
    <w:rsid w:val="57C14AC4"/>
    <w:rsid w:val="57C2447D"/>
    <w:rsid w:val="57C2C578"/>
    <w:rsid w:val="57C4E541"/>
    <w:rsid w:val="57C76EE3"/>
    <w:rsid w:val="57C84C2F"/>
    <w:rsid w:val="57C8C40E"/>
    <w:rsid w:val="57CA7DB9"/>
    <w:rsid w:val="57CBD8E9"/>
    <w:rsid w:val="57CDACBD"/>
    <w:rsid w:val="57CF48C8"/>
    <w:rsid w:val="57D06B5B"/>
    <w:rsid w:val="57D1FAD1"/>
    <w:rsid w:val="57D4360E"/>
    <w:rsid w:val="57D5954D"/>
    <w:rsid w:val="57D7DC11"/>
    <w:rsid w:val="57D8326D"/>
    <w:rsid w:val="57D9E7F0"/>
    <w:rsid w:val="57DAF530"/>
    <w:rsid w:val="57DB312B"/>
    <w:rsid w:val="57DBA384"/>
    <w:rsid w:val="57DCB643"/>
    <w:rsid w:val="57DD5386"/>
    <w:rsid w:val="57DE55FA"/>
    <w:rsid w:val="57E15C47"/>
    <w:rsid w:val="57E38605"/>
    <w:rsid w:val="57E3FAF9"/>
    <w:rsid w:val="57E4AAD2"/>
    <w:rsid w:val="57E54DC2"/>
    <w:rsid w:val="57E63BD9"/>
    <w:rsid w:val="57E6FDBB"/>
    <w:rsid w:val="57E7E183"/>
    <w:rsid w:val="57E85F29"/>
    <w:rsid w:val="57EA49BF"/>
    <w:rsid w:val="57EFDBA8"/>
    <w:rsid w:val="57F0764C"/>
    <w:rsid w:val="57F1C345"/>
    <w:rsid w:val="57F24B1D"/>
    <w:rsid w:val="57F33DAA"/>
    <w:rsid w:val="57F37370"/>
    <w:rsid w:val="57F6CB4C"/>
    <w:rsid w:val="57F9AA36"/>
    <w:rsid w:val="57FC8B10"/>
    <w:rsid w:val="57FE9914"/>
    <w:rsid w:val="580465B5"/>
    <w:rsid w:val="5804FD71"/>
    <w:rsid w:val="58054DBC"/>
    <w:rsid w:val="58087174"/>
    <w:rsid w:val="580B14BE"/>
    <w:rsid w:val="580B36EB"/>
    <w:rsid w:val="580FFF6A"/>
    <w:rsid w:val="58105798"/>
    <w:rsid w:val="58126B1B"/>
    <w:rsid w:val="5813B3AC"/>
    <w:rsid w:val="5813D9FE"/>
    <w:rsid w:val="58149AA1"/>
    <w:rsid w:val="581550CB"/>
    <w:rsid w:val="58162635"/>
    <w:rsid w:val="5816FCF2"/>
    <w:rsid w:val="58189E78"/>
    <w:rsid w:val="581A6BE5"/>
    <w:rsid w:val="581AC34C"/>
    <w:rsid w:val="581C2913"/>
    <w:rsid w:val="581C7984"/>
    <w:rsid w:val="581E0372"/>
    <w:rsid w:val="5821BF93"/>
    <w:rsid w:val="582247CF"/>
    <w:rsid w:val="582293CA"/>
    <w:rsid w:val="5822A22B"/>
    <w:rsid w:val="58231489"/>
    <w:rsid w:val="58232108"/>
    <w:rsid w:val="5825DA06"/>
    <w:rsid w:val="582AEE6C"/>
    <w:rsid w:val="582C8832"/>
    <w:rsid w:val="582D05E2"/>
    <w:rsid w:val="582F58E8"/>
    <w:rsid w:val="582FAFB0"/>
    <w:rsid w:val="58326B01"/>
    <w:rsid w:val="58368E85"/>
    <w:rsid w:val="583B2121"/>
    <w:rsid w:val="583D24A8"/>
    <w:rsid w:val="583E4A7A"/>
    <w:rsid w:val="5842427E"/>
    <w:rsid w:val="584247F6"/>
    <w:rsid w:val="5843A1C8"/>
    <w:rsid w:val="58464BB2"/>
    <w:rsid w:val="5848EF34"/>
    <w:rsid w:val="584993E3"/>
    <w:rsid w:val="584AA5C1"/>
    <w:rsid w:val="584B25BD"/>
    <w:rsid w:val="584CEF8E"/>
    <w:rsid w:val="584DBF1F"/>
    <w:rsid w:val="584EA5E9"/>
    <w:rsid w:val="5851809C"/>
    <w:rsid w:val="58577E91"/>
    <w:rsid w:val="585A257D"/>
    <w:rsid w:val="585BC232"/>
    <w:rsid w:val="585C1A71"/>
    <w:rsid w:val="585D5068"/>
    <w:rsid w:val="585F9D56"/>
    <w:rsid w:val="58609459"/>
    <w:rsid w:val="5860A4F3"/>
    <w:rsid w:val="5861F9DD"/>
    <w:rsid w:val="58659CA9"/>
    <w:rsid w:val="586A3904"/>
    <w:rsid w:val="586DD74A"/>
    <w:rsid w:val="586F3184"/>
    <w:rsid w:val="5870129E"/>
    <w:rsid w:val="58712A64"/>
    <w:rsid w:val="5871BC09"/>
    <w:rsid w:val="5873EB4C"/>
    <w:rsid w:val="5874DB61"/>
    <w:rsid w:val="587501DD"/>
    <w:rsid w:val="58758572"/>
    <w:rsid w:val="5875BA1E"/>
    <w:rsid w:val="5875C12E"/>
    <w:rsid w:val="5876E9E5"/>
    <w:rsid w:val="58789381"/>
    <w:rsid w:val="587A9642"/>
    <w:rsid w:val="587C05C4"/>
    <w:rsid w:val="587D0492"/>
    <w:rsid w:val="587D688F"/>
    <w:rsid w:val="587E27CD"/>
    <w:rsid w:val="587E5CF7"/>
    <w:rsid w:val="58809B7E"/>
    <w:rsid w:val="588201F7"/>
    <w:rsid w:val="58827C8D"/>
    <w:rsid w:val="58832BB4"/>
    <w:rsid w:val="5885AB2F"/>
    <w:rsid w:val="58879E59"/>
    <w:rsid w:val="588AD955"/>
    <w:rsid w:val="588D061B"/>
    <w:rsid w:val="588FF360"/>
    <w:rsid w:val="5890089A"/>
    <w:rsid w:val="589063A0"/>
    <w:rsid w:val="58906936"/>
    <w:rsid w:val="589083FB"/>
    <w:rsid w:val="589136C4"/>
    <w:rsid w:val="58924142"/>
    <w:rsid w:val="58943308"/>
    <w:rsid w:val="5896BFC5"/>
    <w:rsid w:val="589CCAE6"/>
    <w:rsid w:val="589D5DF6"/>
    <w:rsid w:val="589F3638"/>
    <w:rsid w:val="58A0A900"/>
    <w:rsid w:val="58A29EB9"/>
    <w:rsid w:val="58A3DF3E"/>
    <w:rsid w:val="58A61B73"/>
    <w:rsid w:val="58A71FF2"/>
    <w:rsid w:val="58A73A8D"/>
    <w:rsid w:val="58A76D8E"/>
    <w:rsid w:val="58A7E9DD"/>
    <w:rsid w:val="58A8F934"/>
    <w:rsid w:val="58A9B321"/>
    <w:rsid w:val="58AC546B"/>
    <w:rsid w:val="58ACA7EF"/>
    <w:rsid w:val="58AE4C09"/>
    <w:rsid w:val="58B00555"/>
    <w:rsid w:val="58B2786F"/>
    <w:rsid w:val="58B41D29"/>
    <w:rsid w:val="58B443DD"/>
    <w:rsid w:val="58B4EB57"/>
    <w:rsid w:val="58B60E8C"/>
    <w:rsid w:val="58B6D997"/>
    <w:rsid w:val="58B73EFB"/>
    <w:rsid w:val="58B85856"/>
    <w:rsid w:val="58BB0A87"/>
    <w:rsid w:val="58BB9D05"/>
    <w:rsid w:val="58BBD197"/>
    <w:rsid w:val="58BE9BC3"/>
    <w:rsid w:val="58C1A325"/>
    <w:rsid w:val="58C30201"/>
    <w:rsid w:val="58C56F49"/>
    <w:rsid w:val="58C58275"/>
    <w:rsid w:val="58C5E397"/>
    <w:rsid w:val="58C809D9"/>
    <w:rsid w:val="58C8728C"/>
    <w:rsid w:val="58CA5B77"/>
    <w:rsid w:val="58CB75AE"/>
    <w:rsid w:val="58CC6AC4"/>
    <w:rsid w:val="58CECE2F"/>
    <w:rsid w:val="58D2C9B1"/>
    <w:rsid w:val="58D3401F"/>
    <w:rsid w:val="58D43277"/>
    <w:rsid w:val="58D5143B"/>
    <w:rsid w:val="58D5AFA3"/>
    <w:rsid w:val="58D720C3"/>
    <w:rsid w:val="58D85C71"/>
    <w:rsid w:val="58DA439E"/>
    <w:rsid w:val="58DAD9B0"/>
    <w:rsid w:val="58DAED60"/>
    <w:rsid w:val="58DC43B9"/>
    <w:rsid w:val="58DD2D84"/>
    <w:rsid w:val="58DDEC34"/>
    <w:rsid w:val="58E044F2"/>
    <w:rsid w:val="58E22605"/>
    <w:rsid w:val="58E2C79B"/>
    <w:rsid w:val="58E485F4"/>
    <w:rsid w:val="58E667B5"/>
    <w:rsid w:val="58E8F07F"/>
    <w:rsid w:val="58EAC7AD"/>
    <w:rsid w:val="58ECEE31"/>
    <w:rsid w:val="58ED776D"/>
    <w:rsid w:val="58EE5C4B"/>
    <w:rsid w:val="58EE76E8"/>
    <w:rsid w:val="58F04F0D"/>
    <w:rsid w:val="58F0A9A6"/>
    <w:rsid w:val="58F1E1A9"/>
    <w:rsid w:val="58F236DF"/>
    <w:rsid w:val="58F42BF0"/>
    <w:rsid w:val="58F5E357"/>
    <w:rsid w:val="58F63308"/>
    <w:rsid w:val="58F69496"/>
    <w:rsid w:val="58F6CB8A"/>
    <w:rsid w:val="58F81DBA"/>
    <w:rsid w:val="58F91D70"/>
    <w:rsid w:val="58FA39CF"/>
    <w:rsid w:val="58FAFC30"/>
    <w:rsid w:val="58FDF8F7"/>
    <w:rsid w:val="58FF4AAD"/>
    <w:rsid w:val="59027CEE"/>
    <w:rsid w:val="5903D5F4"/>
    <w:rsid w:val="5904AED1"/>
    <w:rsid w:val="59056C60"/>
    <w:rsid w:val="590584E9"/>
    <w:rsid w:val="590E4497"/>
    <w:rsid w:val="590F323E"/>
    <w:rsid w:val="5912CFF9"/>
    <w:rsid w:val="59138872"/>
    <w:rsid w:val="59147E4D"/>
    <w:rsid w:val="5915EDEF"/>
    <w:rsid w:val="5917CB8D"/>
    <w:rsid w:val="5917D12F"/>
    <w:rsid w:val="591872EF"/>
    <w:rsid w:val="591B44AE"/>
    <w:rsid w:val="591BA942"/>
    <w:rsid w:val="5921961F"/>
    <w:rsid w:val="5923676B"/>
    <w:rsid w:val="59242DB5"/>
    <w:rsid w:val="59245217"/>
    <w:rsid w:val="59246143"/>
    <w:rsid w:val="5924E492"/>
    <w:rsid w:val="59256B32"/>
    <w:rsid w:val="592639BF"/>
    <w:rsid w:val="5928167E"/>
    <w:rsid w:val="592D1985"/>
    <w:rsid w:val="59304F36"/>
    <w:rsid w:val="593199B8"/>
    <w:rsid w:val="593209C5"/>
    <w:rsid w:val="59330FD9"/>
    <w:rsid w:val="5933F594"/>
    <w:rsid w:val="59345FDA"/>
    <w:rsid w:val="59360960"/>
    <w:rsid w:val="59371A55"/>
    <w:rsid w:val="59388E3D"/>
    <w:rsid w:val="593BBB16"/>
    <w:rsid w:val="59405D7D"/>
    <w:rsid w:val="594275EC"/>
    <w:rsid w:val="5945E2AC"/>
    <w:rsid w:val="594C6BA2"/>
    <w:rsid w:val="594EAE62"/>
    <w:rsid w:val="594EE68C"/>
    <w:rsid w:val="594F62CB"/>
    <w:rsid w:val="594FC7B2"/>
    <w:rsid w:val="5951A8CA"/>
    <w:rsid w:val="595333E0"/>
    <w:rsid w:val="59534D8B"/>
    <w:rsid w:val="595868C2"/>
    <w:rsid w:val="59591692"/>
    <w:rsid w:val="595E4F6F"/>
    <w:rsid w:val="595E6DC7"/>
    <w:rsid w:val="5960AE02"/>
    <w:rsid w:val="5961C1C6"/>
    <w:rsid w:val="59621AED"/>
    <w:rsid w:val="5962C192"/>
    <w:rsid w:val="5963A413"/>
    <w:rsid w:val="59649437"/>
    <w:rsid w:val="5964B708"/>
    <w:rsid w:val="5968B56F"/>
    <w:rsid w:val="59692454"/>
    <w:rsid w:val="596DE1E9"/>
    <w:rsid w:val="596F07D2"/>
    <w:rsid w:val="5970614B"/>
    <w:rsid w:val="5974E545"/>
    <w:rsid w:val="5975F012"/>
    <w:rsid w:val="59775AE2"/>
    <w:rsid w:val="59780D59"/>
    <w:rsid w:val="5978860A"/>
    <w:rsid w:val="597915E8"/>
    <w:rsid w:val="597B15BF"/>
    <w:rsid w:val="597C10AE"/>
    <w:rsid w:val="597DAF1F"/>
    <w:rsid w:val="597E6F5E"/>
    <w:rsid w:val="598180DE"/>
    <w:rsid w:val="5981DA6F"/>
    <w:rsid w:val="5982E036"/>
    <w:rsid w:val="5986BEB6"/>
    <w:rsid w:val="598A5D3C"/>
    <w:rsid w:val="598D0CF6"/>
    <w:rsid w:val="598DFF93"/>
    <w:rsid w:val="598E791A"/>
    <w:rsid w:val="598E7D6C"/>
    <w:rsid w:val="599046CB"/>
    <w:rsid w:val="5991D82C"/>
    <w:rsid w:val="59927DEA"/>
    <w:rsid w:val="59961228"/>
    <w:rsid w:val="5996624E"/>
    <w:rsid w:val="599AAC64"/>
    <w:rsid w:val="599ADE3D"/>
    <w:rsid w:val="599BA9EC"/>
    <w:rsid w:val="599C8CED"/>
    <w:rsid w:val="599E29D8"/>
    <w:rsid w:val="599F85C1"/>
    <w:rsid w:val="59A2B38C"/>
    <w:rsid w:val="59A3D78D"/>
    <w:rsid w:val="59A64033"/>
    <w:rsid w:val="59A70E24"/>
    <w:rsid w:val="59A789B4"/>
    <w:rsid w:val="59A997C6"/>
    <w:rsid w:val="59AA79E6"/>
    <w:rsid w:val="59ACD920"/>
    <w:rsid w:val="59AE6C81"/>
    <w:rsid w:val="59AFD5BA"/>
    <w:rsid w:val="59B31901"/>
    <w:rsid w:val="59B83541"/>
    <w:rsid w:val="59B947BE"/>
    <w:rsid w:val="59BAA26D"/>
    <w:rsid w:val="59BAB4A8"/>
    <w:rsid w:val="59BBBCD5"/>
    <w:rsid w:val="59BD03F7"/>
    <w:rsid w:val="59BF7F9A"/>
    <w:rsid w:val="59C00527"/>
    <w:rsid w:val="59C0D154"/>
    <w:rsid w:val="59C1D56A"/>
    <w:rsid w:val="59C5BFA9"/>
    <w:rsid w:val="59C6028D"/>
    <w:rsid w:val="59C689BC"/>
    <w:rsid w:val="59C6B88D"/>
    <w:rsid w:val="59C983D8"/>
    <w:rsid w:val="59CDED8B"/>
    <w:rsid w:val="59D6D687"/>
    <w:rsid w:val="59D713BD"/>
    <w:rsid w:val="59D7554E"/>
    <w:rsid w:val="59D8D43A"/>
    <w:rsid w:val="59D9CE1E"/>
    <w:rsid w:val="59DAB53A"/>
    <w:rsid w:val="59DBA2AC"/>
    <w:rsid w:val="59DC90FB"/>
    <w:rsid w:val="59DD306D"/>
    <w:rsid w:val="59DF231C"/>
    <w:rsid w:val="59DF375B"/>
    <w:rsid w:val="59DF941C"/>
    <w:rsid w:val="59DFBE13"/>
    <w:rsid w:val="59E1413B"/>
    <w:rsid w:val="59E431B9"/>
    <w:rsid w:val="59E50C13"/>
    <w:rsid w:val="59E51024"/>
    <w:rsid w:val="59E799FB"/>
    <w:rsid w:val="59E8D9BC"/>
    <w:rsid w:val="59EACC1F"/>
    <w:rsid w:val="59EAF9CD"/>
    <w:rsid w:val="59EBAD71"/>
    <w:rsid w:val="59EDEB60"/>
    <w:rsid w:val="59F0895E"/>
    <w:rsid w:val="59F1C6A9"/>
    <w:rsid w:val="59F2A1E8"/>
    <w:rsid w:val="59F34105"/>
    <w:rsid w:val="59F365E0"/>
    <w:rsid w:val="59F3D704"/>
    <w:rsid w:val="59F5E13A"/>
    <w:rsid w:val="59F5E1EF"/>
    <w:rsid w:val="59F8F2CB"/>
    <w:rsid w:val="59FE5D06"/>
    <w:rsid w:val="59FEED08"/>
    <w:rsid w:val="59FF2C23"/>
    <w:rsid w:val="5A015063"/>
    <w:rsid w:val="5A022E92"/>
    <w:rsid w:val="5A02BE23"/>
    <w:rsid w:val="5A02F576"/>
    <w:rsid w:val="5A034C5A"/>
    <w:rsid w:val="5A03D11F"/>
    <w:rsid w:val="5A042140"/>
    <w:rsid w:val="5A057D58"/>
    <w:rsid w:val="5A058B96"/>
    <w:rsid w:val="5A09E0B7"/>
    <w:rsid w:val="5A0A3FE7"/>
    <w:rsid w:val="5A0C45D0"/>
    <w:rsid w:val="5A121F77"/>
    <w:rsid w:val="5A124BC9"/>
    <w:rsid w:val="5A12E322"/>
    <w:rsid w:val="5A139A2C"/>
    <w:rsid w:val="5A173D65"/>
    <w:rsid w:val="5A180B96"/>
    <w:rsid w:val="5A194D30"/>
    <w:rsid w:val="5A1B1599"/>
    <w:rsid w:val="5A1B2C4D"/>
    <w:rsid w:val="5A1D0B94"/>
    <w:rsid w:val="5A1D4E2C"/>
    <w:rsid w:val="5A21576E"/>
    <w:rsid w:val="5A25EAAB"/>
    <w:rsid w:val="5A26629B"/>
    <w:rsid w:val="5A26DD31"/>
    <w:rsid w:val="5A26E347"/>
    <w:rsid w:val="5A2702E1"/>
    <w:rsid w:val="5A272A8F"/>
    <w:rsid w:val="5A2AFF02"/>
    <w:rsid w:val="5A2BD6E8"/>
    <w:rsid w:val="5A2EEE57"/>
    <w:rsid w:val="5A2F3C71"/>
    <w:rsid w:val="5A31FB27"/>
    <w:rsid w:val="5A34D01A"/>
    <w:rsid w:val="5A35FA95"/>
    <w:rsid w:val="5A365AC5"/>
    <w:rsid w:val="5A39ED70"/>
    <w:rsid w:val="5A3CBF9C"/>
    <w:rsid w:val="5A4018C7"/>
    <w:rsid w:val="5A40475C"/>
    <w:rsid w:val="5A421AA7"/>
    <w:rsid w:val="5A436A67"/>
    <w:rsid w:val="5A475EC5"/>
    <w:rsid w:val="5A495205"/>
    <w:rsid w:val="5A49C5C9"/>
    <w:rsid w:val="5A4FEBC7"/>
    <w:rsid w:val="5A50258E"/>
    <w:rsid w:val="5A50A9EB"/>
    <w:rsid w:val="5A51FA87"/>
    <w:rsid w:val="5A52E53B"/>
    <w:rsid w:val="5A530581"/>
    <w:rsid w:val="5A542739"/>
    <w:rsid w:val="5A5478DC"/>
    <w:rsid w:val="5A56518F"/>
    <w:rsid w:val="5A57BD30"/>
    <w:rsid w:val="5A5FE7F2"/>
    <w:rsid w:val="5A617DB8"/>
    <w:rsid w:val="5A617FFF"/>
    <w:rsid w:val="5A61CDFE"/>
    <w:rsid w:val="5A672EEE"/>
    <w:rsid w:val="5A69BA96"/>
    <w:rsid w:val="5A6A9F3F"/>
    <w:rsid w:val="5A6BBF5D"/>
    <w:rsid w:val="5A6E2299"/>
    <w:rsid w:val="5A704286"/>
    <w:rsid w:val="5A71948E"/>
    <w:rsid w:val="5A721BE7"/>
    <w:rsid w:val="5A7357D1"/>
    <w:rsid w:val="5A73D3A2"/>
    <w:rsid w:val="5A7404EE"/>
    <w:rsid w:val="5A76DB1E"/>
    <w:rsid w:val="5A78FF02"/>
    <w:rsid w:val="5A797139"/>
    <w:rsid w:val="5A79FCEE"/>
    <w:rsid w:val="5A7EBDFC"/>
    <w:rsid w:val="5A7EDA01"/>
    <w:rsid w:val="5A7FA396"/>
    <w:rsid w:val="5A801412"/>
    <w:rsid w:val="5A8073A8"/>
    <w:rsid w:val="5A81010B"/>
    <w:rsid w:val="5A81A76C"/>
    <w:rsid w:val="5A81D058"/>
    <w:rsid w:val="5A82453D"/>
    <w:rsid w:val="5A83297B"/>
    <w:rsid w:val="5A8547B0"/>
    <w:rsid w:val="5A8585A9"/>
    <w:rsid w:val="5A8725DF"/>
    <w:rsid w:val="5A8AD189"/>
    <w:rsid w:val="5A8C2EFA"/>
    <w:rsid w:val="5A8C98EB"/>
    <w:rsid w:val="5A8CD34F"/>
    <w:rsid w:val="5A8D61D7"/>
    <w:rsid w:val="5A8D68F1"/>
    <w:rsid w:val="5A903232"/>
    <w:rsid w:val="5A91F316"/>
    <w:rsid w:val="5A93B68D"/>
    <w:rsid w:val="5A95181A"/>
    <w:rsid w:val="5A96506A"/>
    <w:rsid w:val="5A98F765"/>
    <w:rsid w:val="5A996582"/>
    <w:rsid w:val="5A9A1B2F"/>
    <w:rsid w:val="5A9BBB7B"/>
    <w:rsid w:val="5A9CDF88"/>
    <w:rsid w:val="5A9D4F5D"/>
    <w:rsid w:val="5AA0CA1B"/>
    <w:rsid w:val="5AA410A0"/>
    <w:rsid w:val="5AADA02C"/>
    <w:rsid w:val="5AADC036"/>
    <w:rsid w:val="5AADCA3B"/>
    <w:rsid w:val="5AADFB3B"/>
    <w:rsid w:val="5AB30158"/>
    <w:rsid w:val="5AB41B45"/>
    <w:rsid w:val="5AB46344"/>
    <w:rsid w:val="5AB55AFE"/>
    <w:rsid w:val="5AB56B55"/>
    <w:rsid w:val="5AB57109"/>
    <w:rsid w:val="5AB6453B"/>
    <w:rsid w:val="5AB780AA"/>
    <w:rsid w:val="5AB79DE7"/>
    <w:rsid w:val="5AB83B8F"/>
    <w:rsid w:val="5ABAA2D0"/>
    <w:rsid w:val="5ABCF42B"/>
    <w:rsid w:val="5ABD3E4B"/>
    <w:rsid w:val="5ABDBD50"/>
    <w:rsid w:val="5ABE52FC"/>
    <w:rsid w:val="5ABEB5B4"/>
    <w:rsid w:val="5AC0E25B"/>
    <w:rsid w:val="5AC7DDFD"/>
    <w:rsid w:val="5AC7E8CD"/>
    <w:rsid w:val="5AC98A1F"/>
    <w:rsid w:val="5ACA4C8E"/>
    <w:rsid w:val="5ACC70DB"/>
    <w:rsid w:val="5ACF87C1"/>
    <w:rsid w:val="5AD1D018"/>
    <w:rsid w:val="5AD24C43"/>
    <w:rsid w:val="5AD2D365"/>
    <w:rsid w:val="5AD36DC8"/>
    <w:rsid w:val="5AD46CB6"/>
    <w:rsid w:val="5AD67109"/>
    <w:rsid w:val="5AD6A683"/>
    <w:rsid w:val="5AD8670B"/>
    <w:rsid w:val="5AD8D19D"/>
    <w:rsid w:val="5AD90385"/>
    <w:rsid w:val="5ADB0015"/>
    <w:rsid w:val="5ADEFB0A"/>
    <w:rsid w:val="5AE003FF"/>
    <w:rsid w:val="5AE09EA5"/>
    <w:rsid w:val="5AE1E549"/>
    <w:rsid w:val="5AE336C2"/>
    <w:rsid w:val="5AE71EFF"/>
    <w:rsid w:val="5AE7E06C"/>
    <w:rsid w:val="5AE95E33"/>
    <w:rsid w:val="5AEE0FDF"/>
    <w:rsid w:val="5AEE296D"/>
    <w:rsid w:val="5AEF9EE5"/>
    <w:rsid w:val="5AEFEF79"/>
    <w:rsid w:val="5AF00ADB"/>
    <w:rsid w:val="5AF2DBEB"/>
    <w:rsid w:val="5AF2DD49"/>
    <w:rsid w:val="5AF340EE"/>
    <w:rsid w:val="5AF45E12"/>
    <w:rsid w:val="5AF47675"/>
    <w:rsid w:val="5AF6093F"/>
    <w:rsid w:val="5AF914EA"/>
    <w:rsid w:val="5AF9557C"/>
    <w:rsid w:val="5B019858"/>
    <w:rsid w:val="5B0199FD"/>
    <w:rsid w:val="5B03BB47"/>
    <w:rsid w:val="5B077EB5"/>
    <w:rsid w:val="5B07943A"/>
    <w:rsid w:val="5B07D395"/>
    <w:rsid w:val="5B0819CE"/>
    <w:rsid w:val="5B0E0C7F"/>
    <w:rsid w:val="5B10E3EE"/>
    <w:rsid w:val="5B11285D"/>
    <w:rsid w:val="5B129498"/>
    <w:rsid w:val="5B13BB9A"/>
    <w:rsid w:val="5B14230D"/>
    <w:rsid w:val="5B14C7F0"/>
    <w:rsid w:val="5B1677BD"/>
    <w:rsid w:val="5B191201"/>
    <w:rsid w:val="5B1B3FC8"/>
    <w:rsid w:val="5B1B58EF"/>
    <w:rsid w:val="5B1B8FA9"/>
    <w:rsid w:val="5B1C0710"/>
    <w:rsid w:val="5B1CFFDA"/>
    <w:rsid w:val="5B1DE105"/>
    <w:rsid w:val="5B1F4A70"/>
    <w:rsid w:val="5B1F832D"/>
    <w:rsid w:val="5B226908"/>
    <w:rsid w:val="5B22753C"/>
    <w:rsid w:val="5B22A8CC"/>
    <w:rsid w:val="5B22FFBE"/>
    <w:rsid w:val="5B242310"/>
    <w:rsid w:val="5B25AF94"/>
    <w:rsid w:val="5B26AD9C"/>
    <w:rsid w:val="5B28ECC6"/>
    <w:rsid w:val="5B297E5E"/>
    <w:rsid w:val="5B2AB752"/>
    <w:rsid w:val="5B2B1057"/>
    <w:rsid w:val="5B2B7C4A"/>
    <w:rsid w:val="5B2DB374"/>
    <w:rsid w:val="5B2EF40F"/>
    <w:rsid w:val="5B3623F5"/>
    <w:rsid w:val="5B363047"/>
    <w:rsid w:val="5B36D698"/>
    <w:rsid w:val="5B37DA0B"/>
    <w:rsid w:val="5B38FDB0"/>
    <w:rsid w:val="5B3AD230"/>
    <w:rsid w:val="5B3F04E2"/>
    <w:rsid w:val="5B40A013"/>
    <w:rsid w:val="5B428289"/>
    <w:rsid w:val="5B43445A"/>
    <w:rsid w:val="5B43CEDD"/>
    <w:rsid w:val="5B46FC16"/>
    <w:rsid w:val="5B473155"/>
    <w:rsid w:val="5B473F13"/>
    <w:rsid w:val="5B492549"/>
    <w:rsid w:val="5B4B7FFD"/>
    <w:rsid w:val="5B4E2D17"/>
    <w:rsid w:val="5B4E5B5C"/>
    <w:rsid w:val="5B4FDBFE"/>
    <w:rsid w:val="5B517343"/>
    <w:rsid w:val="5B5233F7"/>
    <w:rsid w:val="5B52AEEA"/>
    <w:rsid w:val="5B53BA8A"/>
    <w:rsid w:val="5B540102"/>
    <w:rsid w:val="5B558631"/>
    <w:rsid w:val="5B55BA5B"/>
    <w:rsid w:val="5B55CD97"/>
    <w:rsid w:val="5B59BC60"/>
    <w:rsid w:val="5B5BF32A"/>
    <w:rsid w:val="5B5E63DB"/>
    <w:rsid w:val="5B6016DB"/>
    <w:rsid w:val="5B60667B"/>
    <w:rsid w:val="5B612481"/>
    <w:rsid w:val="5B622513"/>
    <w:rsid w:val="5B63B2A3"/>
    <w:rsid w:val="5B66B870"/>
    <w:rsid w:val="5B671DA1"/>
    <w:rsid w:val="5B6960A8"/>
    <w:rsid w:val="5B6B34B3"/>
    <w:rsid w:val="5B6C1821"/>
    <w:rsid w:val="5B6F1EF7"/>
    <w:rsid w:val="5B6F36D7"/>
    <w:rsid w:val="5B726A00"/>
    <w:rsid w:val="5B73CA36"/>
    <w:rsid w:val="5B769F2F"/>
    <w:rsid w:val="5B77903B"/>
    <w:rsid w:val="5B786897"/>
    <w:rsid w:val="5B7F71AF"/>
    <w:rsid w:val="5B833E7F"/>
    <w:rsid w:val="5B83C84F"/>
    <w:rsid w:val="5B841A27"/>
    <w:rsid w:val="5B89D512"/>
    <w:rsid w:val="5B8A6CF6"/>
    <w:rsid w:val="5B8CC92B"/>
    <w:rsid w:val="5B8CCF29"/>
    <w:rsid w:val="5B8FB201"/>
    <w:rsid w:val="5B8FDE9E"/>
    <w:rsid w:val="5B90A5C3"/>
    <w:rsid w:val="5B90D0E4"/>
    <w:rsid w:val="5B94F75A"/>
    <w:rsid w:val="5B9509C6"/>
    <w:rsid w:val="5B9517EF"/>
    <w:rsid w:val="5B98800F"/>
    <w:rsid w:val="5B989678"/>
    <w:rsid w:val="5B9A28D1"/>
    <w:rsid w:val="5B9CD26B"/>
    <w:rsid w:val="5B9E6CCE"/>
    <w:rsid w:val="5BA020EB"/>
    <w:rsid w:val="5BA0D565"/>
    <w:rsid w:val="5BA0E8F1"/>
    <w:rsid w:val="5BA1D223"/>
    <w:rsid w:val="5BA214D4"/>
    <w:rsid w:val="5BA21C6C"/>
    <w:rsid w:val="5BA357FD"/>
    <w:rsid w:val="5BA552D9"/>
    <w:rsid w:val="5BA6A1CD"/>
    <w:rsid w:val="5BA6CE1D"/>
    <w:rsid w:val="5BA856D4"/>
    <w:rsid w:val="5BA8E594"/>
    <w:rsid w:val="5BA9E8E7"/>
    <w:rsid w:val="5BAAFFD2"/>
    <w:rsid w:val="5BACED2C"/>
    <w:rsid w:val="5BAF0106"/>
    <w:rsid w:val="5BB1946E"/>
    <w:rsid w:val="5BB40592"/>
    <w:rsid w:val="5BB6AE12"/>
    <w:rsid w:val="5BB6B8D4"/>
    <w:rsid w:val="5BB94524"/>
    <w:rsid w:val="5BBCB5D7"/>
    <w:rsid w:val="5BBFF2F4"/>
    <w:rsid w:val="5BC0D6A7"/>
    <w:rsid w:val="5BC6473E"/>
    <w:rsid w:val="5BC83CDC"/>
    <w:rsid w:val="5BC85CC6"/>
    <w:rsid w:val="5BC995E1"/>
    <w:rsid w:val="5BC9DC5A"/>
    <w:rsid w:val="5BC9E042"/>
    <w:rsid w:val="5BCE3FBF"/>
    <w:rsid w:val="5BCE836E"/>
    <w:rsid w:val="5BCEE6D8"/>
    <w:rsid w:val="5BD452DF"/>
    <w:rsid w:val="5BD7DCE3"/>
    <w:rsid w:val="5BDD9C81"/>
    <w:rsid w:val="5BDF0044"/>
    <w:rsid w:val="5BDFD7AC"/>
    <w:rsid w:val="5BE2F5E7"/>
    <w:rsid w:val="5BE46CE5"/>
    <w:rsid w:val="5BE4927C"/>
    <w:rsid w:val="5BED911C"/>
    <w:rsid w:val="5BEDF18B"/>
    <w:rsid w:val="5BEEF523"/>
    <w:rsid w:val="5BF15222"/>
    <w:rsid w:val="5BF1EE5D"/>
    <w:rsid w:val="5BF3F078"/>
    <w:rsid w:val="5BF9BD4E"/>
    <w:rsid w:val="5BFC9D40"/>
    <w:rsid w:val="5BFCCAAE"/>
    <w:rsid w:val="5C025C12"/>
    <w:rsid w:val="5C04E087"/>
    <w:rsid w:val="5C051B15"/>
    <w:rsid w:val="5C06DFE6"/>
    <w:rsid w:val="5C06FE98"/>
    <w:rsid w:val="5C07CEA2"/>
    <w:rsid w:val="5C086094"/>
    <w:rsid w:val="5C0A22AC"/>
    <w:rsid w:val="5C0A8D17"/>
    <w:rsid w:val="5C0C77CC"/>
    <w:rsid w:val="5C0CC64B"/>
    <w:rsid w:val="5C0CDDC2"/>
    <w:rsid w:val="5C0CFB4F"/>
    <w:rsid w:val="5C11F9FA"/>
    <w:rsid w:val="5C123A0C"/>
    <w:rsid w:val="5C14DE1B"/>
    <w:rsid w:val="5C153E0E"/>
    <w:rsid w:val="5C1781FF"/>
    <w:rsid w:val="5C18B837"/>
    <w:rsid w:val="5C19D305"/>
    <w:rsid w:val="5C1AC1BA"/>
    <w:rsid w:val="5C1AC42C"/>
    <w:rsid w:val="5C1BF56C"/>
    <w:rsid w:val="5C1E6A44"/>
    <w:rsid w:val="5C23C62A"/>
    <w:rsid w:val="5C265C0D"/>
    <w:rsid w:val="5C2A5354"/>
    <w:rsid w:val="5C2B3D11"/>
    <w:rsid w:val="5C2B7FDE"/>
    <w:rsid w:val="5C2D0E21"/>
    <w:rsid w:val="5C2F0EA8"/>
    <w:rsid w:val="5C2F6FFB"/>
    <w:rsid w:val="5C303659"/>
    <w:rsid w:val="5C319DB6"/>
    <w:rsid w:val="5C31E1E6"/>
    <w:rsid w:val="5C34E209"/>
    <w:rsid w:val="5C34EFCB"/>
    <w:rsid w:val="5C350E0A"/>
    <w:rsid w:val="5C3814D9"/>
    <w:rsid w:val="5C39F360"/>
    <w:rsid w:val="5C3AC014"/>
    <w:rsid w:val="5C3B42E7"/>
    <w:rsid w:val="5C3DA0AD"/>
    <w:rsid w:val="5C3E80A7"/>
    <w:rsid w:val="5C407224"/>
    <w:rsid w:val="5C41CD7F"/>
    <w:rsid w:val="5C433E3C"/>
    <w:rsid w:val="5C43D108"/>
    <w:rsid w:val="5C48959B"/>
    <w:rsid w:val="5C48C5E6"/>
    <w:rsid w:val="5C49E6DB"/>
    <w:rsid w:val="5C49FBB0"/>
    <w:rsid w:val="5C4BCBE5"/>
    <w:rsid w:val="5C4D31B9"/>
    <w:rsid w:val="5C4DE14F"/>
    <w:rsid w:val="5C4DE395"/>
    <w:rsid w:val="5C4E2E82"/>
    <w:rsid w:val="5C4EFB92"/>
    <w:rsid w:val="5C50558D"/>
    <w:rsid w:val="5C5115C9"/>
    <w:rsid w:val="5C519641"/>
    <w:rsid w:val="5C519E83"/>
    <w:rsid w:val="5C5343A1"/>
    <w:rsid w:val="5C552677"/>
    <w:rsid w:val="5C560F3D"/>
    <w:rsid w:val="5C574A56"/>
    <w:rsid w:val="5C579B2F"/>
    <w:rsid w:val="5C5C03B7"/>
    <w:rsid w:val="5C5C9DBC"/>
    <w:rsid w:val="5C5FD011"/>
    <w:rsid w:val="5C613F7A"/>
    <w:rsid w:val="5C61C7FA"/>
    <w:rsid w:val="5C630D9D"/>
    <w:rsid w:val="5C670317"/>
    <w:rsid w:val="5C695430"/>
    <w:rsid w:val="5C6A7285"/>
    <w:rsid w:val="5C6D4230"/>
    <w:rsid w:val="5C7508FF"/>
    <w:rsid w:val="5C78624B"/>
    <w:rsid w:val="5C796295"/>
    <w:rsid w:val="5C7A16A5"/>
    <w:rsid w:val="5C7B7DD9"/>
    <w:rsid w:val="5C7CA1D3"/>
    <w:rsid w:val="5C82A44C"/>
    <w:rsid w:val="5C840AFF"/>
    <w:rsid w:val="5C8493AE"/>
    <w:rsid w:val="5C85878A"/>
    <w:rsid w:val="5C87510D"/>
    <w:rsid w:val="5C87690C"/>
    <w:rsid w:val="5C88CC3B"/>
    <w:rsid w:val="5C8A5E9A"/>
    <w:rsid w:val="5C8DB381"/>
    <w:rsid w:val="5C8E3B76"/>
    <w:rsid w:val="5C913EAA"/>
    <w:rsid w:val="5C916184"/>
    <w:rsid w:val="5C925848"/>
    <w:rsid w:val="5C9466D5"/>
    <w:rsid w:val="5C94B036"/>
    <w:rsid w:val="5C94B664"/>
    <w:rsid w:val="5C962AC3"/>
    <w:rsid w:val="5C970D80"/>
    <w:rsid w:val="5C985E56"/>
    <w:rsid w:val="5C9E8BFC"/>
    <w:rsid w:val="5C9F220A"/>
    <w:rsid w:val="5C9F4262"/>
    <w:rsid w:val="5C9F642B"/>
    <w:rsid w:val="5C9F6CA8"/>
    <w:rsid w:val="5CA000CD"/>
    <w:rsid w:val="5CA08167"/>
    <w:rsid w:val="5CA0CEE0"/>
    <w:rsid w:val="5CA0F0D6"/>
    <w:rsid w:val="5CA1E0BA"/>
    <w:rsid w:val="5CA480CF"/>
    <w:rsid w:val="5CA72487"/>
    <w:rsid w:val="5CA731A6"/>
    <w:rsid w:val="5CAA97FC"/>
    <w:rsid w:val="5CAB0E75"/>
    <w:rsid w:val="5CAB947D"/>
    <w:rsid w:val="5CACC273"/>
    <w:rsid w:val="5CB2D1E0"/>
    <w:rsid w:val="5CB3477C"/>
    <w:rsid w:val="5CB4621F"/>
    <w:rsid w:val="5CB58BA4"/>
    <w:rsid w:val="5CB5A446"/>
    <w:rsid w:val="5CB5C3B0"/>
    <w:rsid w:val="5CB7BE93"/>
    <w:rsid w:val="5CB949A7"/>
    <w:rsid w:val="5CBF4B02"/>
    <w:rsid w:val="5CC11364"/>
    <w:rsid w:val="5CC11A12"/>
    <w:rsid w:val="5CC36BFD"/>
    <w:rsid w:val="5CCB69AA"/>
    <w:rsid w:val="5CCF3A4E"/>
    <w:rsid w:val="5CD182BF"/>
    <w:rsid w:val="5CD2A96C"/>
    <w:rsid w:val="5CD486CB"/>
    <w:rsid w:val="5CD56CE8"/>
    <w:rsid w:val="5CD61CA9"/>
    <w:rsid w:val="5CD8ED2E"/>
    <w:rsid w:val="5CDC8103"/>
    <w:rsid w:val="5CDE2B2D"/>
    <w:rsid w:val="5CDE90A0"/>
    <w:rsid w:val="5CDF22C0"/>
    <w:rsid w:val="5CDFD46D"/>
    <w:rsid w:val="5CE06875"/>
    <w:rsid w:val="5CE34D2C"/>
    <w:rsid w:val="5CE44D0E"/>
    <w:rsid w:val="5CE4D04F"/>
    <w:rsid w:val="5CF401DF"/>
    <w:rsid w:val="5CF719B7"/>
    <w:rsid w:val="5CFA16EE"/>
    <w:rsid w:val="5CFC8F1D"/>
    <w:rsid w:val="5CFDAED6"/>
    <w:rsid w:val="5CFDF2B4"/>
    <w:rsid w:val="5CFF0F99"/>
    <w:rsid w:val="5CFFED5E"/>
    <w:rsid w:val="5D0027DC"/>
    <w:rsid w:val="5D0161C7"/>
    <w:rsid w:val="5D06520B"/>
    <w:rsid w:val="5D0871F4"/>
    <w:rsid w:val="5D08C82F"/>
    <w:rsid w:val="5D09F273"/>
    <w:rsid w:val="5D0B90AC"/>
    <w:rsid w:val="5D0C42DE"/>
    <w:rsid w:val="5D0E75FC"/>
    <w:rsid w:val="5D0F3115"/>
    <w:rsid w:val="5D1179E9"/>
    <w:rsid w:val="5D1413B9"/>
    <w:rsid w:val="5D15939E"/>
    <w:rsid w:val="5D180216"/>
    <w:rsid w:val="5D18970F"/>
    <w:rsid w:val="5D1A5898"/>
    <w:rsid w:val="5D1A8D54"/>
    <w:rsid w:val="5D1B0D05"/>
    <w:rsid w:val="5D1C3B3E"/>
    <w:rsid w:val="5D1FC04C"/>
    <w:rsid w:val="5D1FE1C0"/>
    <w:rsid w:val="5D207332"/>
    <w:rsid w:val="5D25303A"/>
    <w:rsid w:val="5D259B13"/>
    <w:rsid w:val="5D25C27D"/>
    <w:rsid w:val="5D277CA0"/>
    <w:rsid w:val="5D27CB4A"/>
    <w:rsid w:val="5D2B0227"/>
    <w:rsid w:val="5D2E29E8"/>
    <w:rsid w:val="5D2E9F5C"/>
    <w:rsid w:val="5D31B212"/>
    <w:rsid w:val="5D356915"/>
    <w:rsid w:val="5D3713EC"/>
    <w:rsid w:val="5D37F529"/>
    <w:rsid w:val="5D3C6D50"/>
    <w:rsid w:val="5D3EB75F"/>
    <w:rsid w:val="5D3F299F"/>
    <w:rsid w:val="5D3F9176"/>
    <w:rsid w:val="5D402A66"/>
    <w:rsid w:val="5D403570"/>
    <w:rsid w:val="5D410194"/>
    <w:rsid w:val="5D418A25"/>
    <w:rsid w:val="5D4297C9"/>
    <w:rsid w:val="5D43F501"/>
    <w:rsid w:val="5D446933"/>
    <w:rsid w:val="5D49BF3B"/>
    <w:rsid w:val="5D4A6974"/>
    <w:rsid w:val="5D4D0493"/>
    <w:rsid w:val="5D4D403D"/>
    <w:rsid w:val="5D4DA4E4"/>
    <w:rsid w:val="5D4DDE85"/>
    <w:rsid w:val="5D502A9B"/>
    <w:rsid w:val="5D50D61F"/>
    <w:rsid w:val="5D521D6E"/>
    <w:rsid w:val="5D531949"/>
    <w:rsid w:val="5D540D8C"/>
    <w:rsid w:val="5D5912CB"/>
    <w:rsid w:val="5D59F58C"/>
    <w:rsid w:val="5D5A279C"/>
    <w:rsid w:val="5D5ABFC0"/>
    <w:rsid w:val="5D5ACED6"/>
    <w:rsid w:val="5D5DF3AE"/>
    <w:rsid w:val="5D5E2521"/>
    <w:rsid w:val="5D5EF6D0"/>
    <w:rsid w:val="5D61A0D6"/>
    <w:rsid w:val="5D61A4C6"/>
    <w:rsid w:val="5D67BEEC"/>
    <w:rsid w:val="5D684725"/>
    <w:rsid w:val="5D686854"/>
    <w:rsid w:val="5D6B9D7B"/>
    <w:rsid w:val="5D6BF541"/>
    <w:rsid w:val="5D6D5274"/>
    <w:rsid w:val="5D6D6F8E"/>
    <w:rsid w:val="5D6E13C0"/>
    <w:rsid w:val="5D6EA1C6"/>
    <w:rsid w:val="5D6EAD62"/>
    <w:rsid w:val="5D6ECF59"/>
    <w:rsid w:val="5D712593"/>
    <w:rsid w:val="5D72E52A"/>
    <w:rsid w:val="5D72F286"/>
    <w:rsid w:val="5D7503F8"/>
    <w:rsid w:val="5D75BF5D"/>
    <w:rsid w:val="5D778D96"/>
    <w:rsid w:val="5D783D39"/>
    <w:rsid w:val="5D7AA85B"/>
    <w:rsid w:val="5D7BC52A"/>
    <w:rsid w:val="5D7C09F6"/>
    <w:rsid w:val="5D7D66CD"/>
    <w:rsid w:val="5D813083"/>
    <w:rsid w:val="5D830CBB"/>
    <w:rsid w:val="5D831E71"/>
    <w:rsid w:val="5D83CE72"/>
    <w:rsid w:val="5D8425DF"/>
    <w:rsid w:val="5D84B1F1"/>
    <w:rsid w:val="5D87C2D1"/>
    <w:rsid w:val="5D88E101"/>
    <w:rsid w:val="5D8F158B"/>
    <w:rsid w:val="5D905A90"/>
    <w:rsid w:val="5D91592D"/>
    <w:rsid w:val="5D91F886"/>
    <w:rsid w:val="5D93D23C"/>
    <w:rsid w:val="5D95E716"/>
    <w:rsid w:val="5D962D7C"/>
    <w:rsid w:val="5D9B5CFE"/>
    <w:rsid w:val="5D9C39AA"/>
    <w:rsid w:val="5DA13292"/>
    <w:rsid w:val="5DA2F744"/>
    <w:rsid w:val="5DA3388E"/>
    <w:rsid w:val="5DA46087"/>
    <w:rsid w:val="5DA509BC"/>
    <w:rsid w:val="5DA55B46"/>
    <w:rsid w:val="5DA70AF4"/>
    <w:rsid w:val="5DA87380"/>
    <w:rsid w:val="5DA97798"/>
    <w:rsid w:val="5DAAA17A"/>
    <w:rsid w:val="5DAB6668"/>
    <w:rsid w:val="5DAC4AE2"/>
    <w:rsid w:val="5DAE26AF"/>
    <w:rsid w:val="5DAF5F63"/>
    <w:rsid w:val="5DAFE9A6"/>
    <w:rsid w:val="5DB0666F"/>
    <w:rsid w:val="5DB1F700"/>
    <w:rsid w:val="5DB4AF5E"/>
    <w:rsid w:val="5DBA9285"/>
    <w:rsid w:val="5DBAB530"/>
    <w:rsid w:val="5DBB292E"/>
    <w:rsid w:val="5DBB8464"/>
    <w:rsid w:val="5DBBB209"/>
    <w:rsid w:val="5DBC8870"/>
    <w:rsid w:val="5DBCCA94"/>
    <w:rsid w:val="5DBD7F2D"/>
    <w:rsid w:val="5DBDB77C"/>
    <w:rsid w:val="5DBDF4B6"/>
    <w:rsid w:val="5DBF059E"/>
    <w:rsid w:val="5DBF6E01"/>
    <w:rsid w:val="5DC04EF3"/>
    <w:rsid w:val="5DC0CD79"/>
    <w:rsid w:val="5DC3E4D8"/>
    <w:rsid w:val="5DC741AD"/>
    <w:rsid w:val="5DC8990D"/>
    <w:rsid w:val="5DC9C113"/>
    <w:rsid w:val="5DCA4AEB"/>
    <w:rsid w:val="5DCA8302"/>
    <w:rsid w:val="5DCACC7F"/>
    <w:rsid w:val="5DCB933C"/>
    <w:rsid w:val="5DCCCDC1"/>
    <w:rsid w:val="5DCDF53B"/>
    <w:rsid w:val="5DD189EC"/>
    <w:rsid w:val="5DD33243"/>
    <w:rsid w:val="5DD37F8A"/>
    <w:rsid w:val="5DD3FE09"/>
    <w:rsid w:val="5DD5B167"/>
    <w:rsid w:val="5DD62B4C"/>
    <w:rsid w:val="5DD8E493"/>
    <w:rsid w:val="5DD9D55F"/>
    <w:rsid w:val="5DDA184B"/>
    <w:rsid w:val="5DDD7B19"/>
    <w:rsid w:val="5DDDF5A9"/>
    <w:rsid w:val="5DE2881B"/>
    <w:rsid w:val="5DE31108"/>
    <w:rsid w:val="5DE34904"/>
    <w:rsid w:val="5DE4696A"/>
    <w:rsid w:val="5DE490B0"/>
    <w:rsid w:val="5DE83C33"/>
    <w:rsid w:val="5DE88088"/>
    <w:rsid w:val="5DE8A50E"/>
    <w:rsid w:val="5DEB25CC"/>
    <w:rsid w:val="5DEDA30A"/>
    <w:rsid w:val="5DEDA987"/>
    <w:rsid w:val="5DF0ACFF"/>
    <w:rsid w:val="5DFCF6FF"/>
    <w:rsid w:val="5DFDCB11"/>
    <w:rsid w:val="5DFFA83C"/>
    <w:rsid w:val="5E02B3FE"/>
    <w:rsid w:val="5E02CC60"/>
    <w:rsid w:val="5E03131D"/>
    <w:rsid w:val="5E033780"/>
    <w:rsid w:val="5E0B2B8B"/>
    <w:rsid w:val="5E0EEF21"/>
    <w:rsid w:val="5E10B01E"/>
    <w:rsid w:val="5E112DE3"/>
    <w:rsid w:val="5E141501"/>
    <w:rsid w:val="5E1453C3"/>
    <w:rsid w:val="5E16BD48"/>
    <w:rsid w:val="5E17BFDE"/>
    <w:rsid w:val="5E18D3A3"/>
    <w:rsid w:val="5E192FBA"/>
    <w:rsid w:val="5E1AE303"/>
    <w:rsid w:val="5E1E342F"/>
    <w:rsid w:val="5E1E410A"/>
    <w:rsid w:val="5E1E8AAF"/>
    <w:rsid w:val="5E1FFFAA"/>
    <w:rsid w:val="5E21379C"/>
    <w:rsid w:val="5E2180B6"/>
    <w:rsid w:val="5E2223D0"/>
    <w:rsid w:val="5E2368BB"/>
    <w:rsid w:val="5E250AA1"/>
    <w:rsid w:val="5E25641B"/>
    <w:rsid w:val="5E270876"/>
    <w:rsid w:val="5E2B3E38"/>
    <w:rsid w:val="5E2BBCF0"/>
    <w:rsid w:val="5E2DB508"/>
    <w:rsid w:val="5E2DCE23"/>
    <w:rsid w:val="5E300340"/>
    <w:rsid w:val="5E341770"/>
    <w:rsid w:val="5E345068"/>
    <w:rsid w:val="5E38A65C"/>
    <w:rsid w:val="5E3A5A17"/>
    <w:rsid w:val="5E3A6079"/>
    <w:rsid w:val="5E3B80BB"/>
    <w:rsid w:val="5E3BA080"/>
    <w:rsid w:val="5E3BAE9A"/>
    <w:rsid w:val="5E3DED93"/>
    <w:rsid w:val="5E3FF7E3"/>
    <w:rsid w:val="5E41BD48"/>
    <w:rsid w:val="5E4214FD"/>
    <w:rsid w:val="5E42D3FA"/>
    <w:rsid w:val="5E4457FA"/>
    <w:rsid w:val="5E448F20"/>
    <w:rsid w:val="5E49D709"/>
    <w:rsid w:val="5E4B7BD8"/>
    <w:rsid w:val="5E4C4F99"/>
    <w:rsid w:val="5E4F7A0B"/>
    <w:rsid w:val="5E519DC1"/>
    <w:rsid w:val="5E51DAE9"/>
    <w:rsid w:val="5E5390E5"/>
    <w:rsid w:val="5E540705"/>
    <w:rsid w:val="5E55B3A0"/>
    <w:rsid w:val="5E5988AC"/>
    <w:rsid w:val="5E5A16D5"/>
    <w:rsid w:val="5E5A391A"/>
    <w:rsid w:val="5E5A4669"/>
    <w:rsid w:val="5E5A8D21"/>
    <w:rsid w:val="5E5A956F"/>
    <w:rsid w:val="5E5AEDED"/>
    <w:rsid w:val="5E5C219E"/>
    <w:rsid w:val="5E5E58E6"/>
    <w:rsid w:val="5E5EFD96"/>
    <w:rsid w:val="5E5F5275"/>
    <w:rsid w:val="5E5F896F"/>
    <w:rsid w:val="5E5FCD94"/>
    <w:rsid w:val="5E60B71A"/>
    <w:rsid w:val="5E60D017"/>
    <w:rsid w:val="5E60D865"/>
    <w:rsid w:val="5E61DE91"/>
    <w:rsid w:val="5E62AFF4"/>
    <w:rsid w:val="5E650A5C"/>
    <w:rsid w:val="5E65ADFF"/>
    <w:rsid w:val="5E6628A8"/>
    <w:rsid w:val="5E667EF4"/>
    <w:rsid w:val="5E67E90C"/>
    <w:rsid w:val="5E6927C1"/>
    <w:rsid w:val="5E6A2578"/>
    <w:rsid w:val="5E6C7026"/>
    <w:rsid w:val="5E6D28A5"/>
    <w:rsid w:val="5E71F58E"/>
    <w:rsid w:val="5E74EFD9"/>
    <w:rsid w:val="5E750EEB"/>
    <w:rsid w:val="5E75131E"/>
    <w:rsid w:val="5E78CA3A"/>
    <w:rsid w:val="5E7950DE"/>
    <w:rsid w:val="5E7B6B83"/>
    <w:rsid w:val="5E7B928A"/>
    <w:rsid w:val="5E7B93C4"/>
    <w:rsid w:val="5E7D12F6"/>
    <w:rsid w:val="5E7D7CB7"/>
    <w:rsid w:val="5E80BF76"/>
    <w:rsid w:val="5E82D243"/>
    <w:rsid w:val="5E82E3DA"/>
    <w:rsid w:val="5E848E11"/>
    <w:rsid w:val="5E88D9CD"/>
    <w:rsid w:val="5E8CB78F"/>
    <w:rsid w:val="5E8CEDF9"/>
    <w:rsid w:val="5E8E91AD"/>
    <w:rsid w:val="5E8F9ADE"/>
    <w:rsid w:val="5E900DC0"/>
    <w:rsid w:val="5E916285"/>
    <w:rsid w:val="5E923B5A"/>
    <w:rsid w:val="5E92634A"/>
    <w:rsid w:val="5E9629BA"/>
    <w:rsid w:val="5E9780C6"/>
    <w:rsid w:val="5E97E862"/>
    <w:rsid w:val="5E98523B"/>
    <w:rsid w:val="5E99437A"/>
    <w:rsid w:val="5E99CB45"/>
    <w:rsid w:val="5E99E44C"/>
    <w:rsid w:val="5E9C9219"/>
    <w:rsid w:val="5E9CF8F6"/>
    <w:rsid w:val="5EA013D8"/>
    <w:rsid w:val="5EA1BCF8"/>
    <w:rsid w:val="5EA3D522"/>
    <w:rsid w:val="5EA5A0F4"/>
    <w:rsid w:val="5EA5B3CA"/>
    <w:rsid w:val="5EA65F42"/>
    <w:rsid w:val="5EA747E7"/>
    <w:rsid w:val="5EA93CCA"/>
    <w:rsid w:val="5EAA296C"/>
    <w:rsid w:val="5EAA603A"/>
    <w:rsid w:val="5EABB051"/>
    <w:rsid w:val="5EACD165"/>
    <w:rsid w:val="5EB05EDC"/>
    <w:rsid w:val="5EB36AF2"/>
    <w:rsid w:val="5EB62058"/>
    <w:rsid w:val="5EB76FEE"/>
    <w:rsid w:val="5EBA3A51"/>
    <w:rsid w:val="5EBA8A49"/>
    <w:rsid w:val="5EBA9805"/>
    <w:rsid w:val="5EBB807A"/>
    <w:rsid w:val="5EBBB959"/>
    <w:rsid w:val="5EBCE4BA"/>
    <w:rsid w:val="5EBE0681"/>
    <w:rsid w:val="5EC0EC7B"/>
    <w:rsid w:val="5EC1C28E"/>
    <w:rsid w:val="5EC2ED60"/>
    <w:rsid w:val="5EC4369C"/>
    <w:rsid w:val="5EC78520"/>
    <w:rsid w:val="5EC7B83B"/>
    <w:rsid w:val="5EC7CA9F"/>
    <w:rsid w:val="5EC8323C"/>
    <w:rsid w:val="5EC84006"/>
    <w:rsid w:val="5EC8B705"/>
    <w:rsid w:val="5ECBE197"/>
    <w:rsid w:val="5ECD39A4"/>
    <w:rsid w:val="5ECF0761"/>
    <w:rsid w:val="5ECF2397"/>
    <w:rsid w:val="5ED1B822"/>
    <w:rsid w:val="5ED30201"/>
    <w:rsid w:val="5ED32AD1"/>
    <w:rsid w:val="5ED47891"/>
    <w:rsid w:val="5ED5BBE0"/>
    <w:rsid w:val="5ED6272C"/>
    <w:rsid w:val="5ED6CF7C"/>
    <w:rsid w:val="5ED81799"/>
    <w:rsid w:val="5EDA3DEA"/>
    <w:rsid w:val="5EDBC95B"/>
    <w:rsid w:val="5EDD14F0"/>
    <w:rsid w:val="5EDD491B"/>
    <w:rsid w:val="5EDD49CE"/>
    <w:rsid w:val="5EE0A0B7"/>
    <w:rsid w:val="5EE720C5"/>
    <w:rsid w:val="5EEA101E"/>
    <w:rsid w:val="5EEC261C"/>
    <w:rsid w:val="5EEC5A0C"/>
    <w:rsid w:val="5EEF16CF"/>
    <w:rsid w:val="5EEF33B2"/>
    <w:rsid w:val="5EEFCF8E"/>
    <w:rsid w:val="5EF0371B"/>
    <w:rsid w:val="5EF1B812"/>
    <w:rsid w:val="5EF52642"/>
    <w:rsid w:val="5EF735AC"/>
    <w:rsid w:val="5EFA4008"/>
    <w:rsid w:val="5EFA6440"/>
    <w:rsid w:val="5EFACA3F"/>
    <w:rsid w:val="5EFB1B13"/>
    <w:rsid w:val="5EFBFF8B"/>
    <w:rsid w:val="5EFC3C88"/>
    <w:rsid w:val="5EFC8923"/>
    <w:rsid w:val="5EFD6C0D"/>
    <w:rsid w:val="5EFD8F8E"/>
    <w:rsid w:val="5EFE8FE9"/>
    <w:rsid w:val="5F013D2F"/>
    <w:rsid w:val="5F0248C6"/>
    <w:rsid w:val="5F02F227"/>
    <w:rsid w:val="5F046088"/>
    <w:rsid w:val="5F097385"/>
    <w:rsid w:val="5F09CF43"/>
    <w:rsid w:val="5F0E1833"/>
    <w:rsid w:val="5F0F85D0"/>
    <w:rsid w:val="5F127A40"/>
    <w:rsid w:val="5F1358F3"/>
    <w:rsid w:val="5F138D68"/>
    <w:rsid w:val="5F13A104"/>
    <w:rsid w:val="5F1471ED"/>
    <w:rsid w:val="5F17AC8A"/>
    <w:rsid w:val="5F18004F"/>
    <w:rsid w:val="5F184FC3"/>
    <w:rsid w:val="5F18ACB4"/>
    <w:rsid w:val="5F1B1B81"/>
    <w:rsid w:val="5F1B40E7"/>
    <w:rsid w:val="5F1B4E82"/>
    <w:rsid w:val="5F1B5355"/>
    <w:rsid w:val="5F1C7808"/>
    <w:rsid w:val="5F1CBD26"/>
    <w:rsid w:val="5F1D14DF"/>
    <w:rsid w:val="5F1E6131"/>
    <w:rsid w:val="5F1FD553"/>
    <w:rsid w:val="5F22859C"/>
    <w:rsid w:val="5F23BD2B"/>
    <w:rsid w:val="5F258EFB"/>
    <w:rsid w:val="5F260F1A"/>
    <w:rsid w:val="5F2C7474"/>
    <w:rsid w:val="5F2C8C9A"/>
    <w:rsid w:val="5F317416"/>
    <w:rsid w:val="5F31E049"/>
    <w:rsid w:val="5F321E4E"/>
    <w:rsid w:val="5F34A54D"/>
    <w:rsid w:val="5F36308F"/>
    <w:rsid w:val="5F394CD8"/>
    <w:rsid w:val="5F3A67EF"/>
    <w:rsid w:val="5F3CFFEB"/>
    <w:rsid w:val="5F3DB9A2"/>
    <w:rsid w:val="5F3E459A"/>
    <w:rsid w:val="5F3E9732"/>
    <w:rsid w:val="5F3EF135"/>
    <w:rsid w:val="5F40AC77"/>
    <w:rsid w:val="5F416F08"/>
    <w:rsid w:val="5F4188B6"/>
    <w:rsid w:val="5F418C31"/>
    <w:rsid w:val="5F432CD0"/>
    <w:rsid w:val="5F442434"/>
    <w:rsid w:val="5F4697BA"/>
    <w:rsid w:val="5F478C4E"/>
    <w:rsid w:val="5F49F58A"/>
    <w:rsid w:val="5F4B2531"/>
    <w:rsid w:val="5F4CD0AC"/>
    <w:rsid w:val="5F4F010C"/>
    <w:rsid w:val="5F4F8CA5"/>
    <w:rsid w:val="5F4FD7DA"/>
    <w:rsid w:val="5F5176B4"/>
    <w:rsid w:val="5F525090"/>
    <w:rsid w:val="5F55B907"/>
    <w:rsid w:val="5F55E903"/>
    <w:rsid w:val="5F58B50A"/>
    <w:rsid w:val="5F595659"/>
    <w:rsid w:val="5F5A1383"/>
    <w:rsid w:val="5F5CD366"/>
    <w:rsid w:val="5F612EAE"/>
    <w:rsid w:val="5F63E5A0"/>
    <w:rsid w:val="5F66D3C8"/>
    <w:rsid w:val="5F674C08"/>
    <w:rsid w:val="5F678F33"/>
    <w:rsid w:val="5F679376"/>
    <w:rsid w:val="5F682EE4"/>
    <w:rsid w:val="5F695D74"/>
    <w:rsid w:val="5F696FFC"/>
    <w:rsid w:val="5F698AFD"/>
    <w:rsid w:val="5F6F3C1D"/>
    <w:rsid w:val="5F72CCE4"/>
    <w:rsid w:val="5F733B89"/>
    <w:rsid w:val="5F7473C5"/>
    <w:rsid w:val="5F74CE9A"/>
    <w:rsid w:val="5F758922"/>
    <w:rsid w:val="5F76261D"/>
    <w:rsid w:val="5F77C1A0"/>
    <w:rsid w:val="5F79CE90"/>
    <w:rsid w:val="5F7A054F"/>
    <w:rsid w:val="5F7CBCDD"/>
    <w:rsid w:val="5F803BA2"/>
    <w:rsid w:val="5F80F7A7"/>
    <w:rsid w:val="5F810832"/>
    <w:rsid w:val="5F828263"/>
    <w:rsid w:val="5F833EBD"/>
    <w:rsid w:val="5F84ECDF"/>
    <w:rsid w:val="5F851498"/>
    <w:rsid w:val="5F859595"/>
    <w:rsid w:val="5F85DB2F"/>
    <w:rsid w:val="5F86A7CF"/>
    <w:rsid w:val="5F871613"/>
    <w:rsid w:val="5F87B881"/>
    <w:rsid w:val="5F882F35"/>
    <w:rsid w:val="5F8B7E75"/>
    <w:rsid w:val="5F8BE530"/>
    <w:rsid w:val="5F8CF972"/>
    <w:rsid w:val="5F95B930"/>
    <w:rsid w:val="5F98ECEA"/>
    <w:rsid w:val="5F994A43"/>
    <w:rsid w:val="5F9C7CFA"/>
    <w:rsid w:val="5F9C8FA1"/>
    <w:rsid w:val="5F9CE041"/>
    <w:rsid w:val="5FA16153"/>
    <w:rsid w:val="5FA39018"/>
    <w:rsid w:val="5FA44F8A"/>
    <w:rsid w:val="5FA4AB76"/>
    <w:rsid w:val="5FA6DFFB"/>
    <w:rsid w:val="5FA9497A"/>
    <w:rsid w:val="5FAC0CE6"/>
    <w:rsid w:val="5FAE0F14"/>
    <w:rsid w:val="5FAFE4C8"/>
    <w:rsid w:val="5FB08126"/>
    <w:rsid w:val="5FB227EB"/>
    <w:rsid w:val="5FB41A50"/>
    <w:rsid w:val="5FB48068"/>
    <w:rsid w:val="5FB52494"/>
    <w:rsid w:val="5FB52E52"/>
    <w:rsid w:val="5FB7D200"/>
    <w:rsid w:val="5FB8F9BD"/>
    <w:rsid w:val="5FB99DEC"/>
    <w:rsid w:val="5FBF3664"/>
    <w:rsid w:val="5FC0388C"/>
    <w:rsid w:val="5FC0D9F4"/>
    <w:rsid w:val="5FC0FE82"/>
    <w:rsid w:val="5FC13A6A"/>
    <w:rsid w:val="5FC1D66D"/>
    <w:rsid w:val="5FC38B6F"/>
    <w:rsid w:val="5FC3C827"/>
    <w:rsid w:val="5FC5164C"/>
    <w:rsid w:val="5FC605D6"/>
    <w:rsid w:val="5FC74A5E"/>
    <w:rsid w:val="5FC7F896"/>
    <w:rsid w:val="5FC8733D"/>
    <w:rsid w:val="5FC98DBC"/>
    <w:rsid w:val="5FCACE7C"/>
    <w:rsid w:val="5FCCA080"/>
    <w:rsid w:val="5FCDB6A2"/>
    <w:rsid w:val="5FCF1E0D"/>
    <w:rsid w:val="5FCF58E9"/>
    <w:rsid w:val="5FCF8019"/>
    <w:rsid w:val="5FD4E88F"/>
    <w:rsid w:val="5FD56D9E"/>
    <w:rsid w:val="5FD5ABDC"/>
    <w:rsid w:val="5FDC81EE"/>
    <w:rsid w:val="5FDCD865"/>
    <w:rsid w:val="5FDE02EA"/>
    <w:rsid w:val="5FE1ED92"/>
    <w:rsid w:val="5FE55FBE"/>
    <w:rsid w:val="5FE5CDA6"/>
    <w:rsid w:val="5FE6B4A1"/>
    <w:rsid w:val="5FE89523"/>
    <w:rsid w:val="5FEA1F7C"/>
    <w:rsid w:val="5FEA656D"/>
    <w:rsid w:val="5FEA9774"/>
    <w:rsid w:val="5FEC075A"/>
    <w:rsid w:val="5FEC116D"/>
    <w:rsid w:val="5FEC8EDB"/>
    <w:rsid w:val="5FEE3A6E"/>
    <w:rsid w:val="5FEF02A5"/>
    <w:rsid w:val="5FEF4C2A"/>
    <w:rsid w:val="5FEF63AE"/>
    <w:rsid w:val="5FF17416"/>
    <w:rsid w:val="5FF330B5"/>
    <w:rsid w:val="5FF538FE"/>
    <w:rsid w:val="5FF55A0F"/>
    <w:rsid w:val="5FF62211"/>
    <w:rsid w:val="5FF889F0"/>
    <w:rsid w:val="5FFA66F7"/>
    <w:rsid w:val="5FFAF5A5"/>
    <w:rsid w:val="5FFCEA89"/>
    <w:rsid w:val="5FFDD32F"/>
    <w:rsid w:val="60021F96"/>
    <w:rsid w:val="60033B11"/>
    <w:rsid w:val="600378BC"/>
    <w:rsid w:val="6005C8FB"/>
    <w:rsid w:val="6007195E"/>
    <w:rsid w:val="600A1960"/>
    <w:rsid w:val="600B1A8E"/>
    <w:rsid w:val="600B2646"/>
    <w:rsid w:val="600E6EBE"/>
    <w:rsid w:val="6014EB1B"/>
    <w:rsid w:val="60171B7D"/>
    <w:rsid w:val="6017F230"/>
    <w:rsid w:val="60181332"/>
    <w:rsid w:val="60184F66"/>
    <w:rsid w:val="601DC634"/>
    <w:rsid w:val="601E6DDE"/>
    <w:rsid w:val="601F072E"/>
    <w:rsid w:val="601F9C57"/>
    <w:rsid w:val="602128D3"/>
    <w:rsid w:val="6022001C"/>
    <w:rsid w:val="602266B8"/>
    <w:rsid w:val="60230D3D"/>
    <w:rsid w:val="6023E0D2"/>
    <w:rsid w:val="60240914"/>
    <w:rsid w:val="60265F56"/>
    <w:rsid w:val="60299F84"/>
    <w:rsid w:val="602D9F4C"/>
    <w:rsid w:val="602DA79E"/>
    <w:rsid w:val="602E7E81"/>
    <w:rsid w:val="6030EC0F"/>
    <w:rsid w:val="6032647B"/>
    <w:rsid w:val="6032AF0E"/>
    <w:rsid w:val="6032B631"/>
    <w:rsid w:val="60341F4E"/>
    <w:rsid w:val="60367848"/>
    <w:rsid w:val="60370BCA"/>
    <w:rsid w:val="60377D64"/>
    <w:rsid w:val="6037806C"/>
    <w:rsid w:val="603D4E21"/>
    <w:rsid w:val="603D9782"/>
    <w:rsid w:val="603EB84B"/>
    <w:rsid w:val="603FABDE"/>
    <w:rsid w:val="60404381"/>
    <w:rsid w:val="604485D8"/>
    <w:rsid w:val="6045B0AE"/>
    <w:rsid w:val="60461F14"/>
    <w:rsid w:val="60478B11"/>
    <w:rsid w:val="6047D7DF"/>
    <w:rsid w:val="604B004D"/>
    <w:rsid w:val="604C6A3E"/>
    <w:rsid w:val="604D76C2"/>
    <w:rsid w:val="6053EE12"/>
    <w:rsid w:val="605566AE"/>
    <w:rsid w:val="60566A74"/>
    <w:rsid w:val="6056D34B"/>
    <w:rsid w:val="6058B224"/>
    <w:rsid w:val="6059D4EC"/>
    <w:rsid w:val="6059FA32"/>
    <w:rsid w:val="605C3D86"/>
    <w:rsid w:val="605C4F3E"/>
    <w:rsid w:val="605D1091"/>
    <w:rsid w:val="605D5627"/>
    <w:rsid w:val="605E4525"/>
    <w:rsid w:val="60609F70"/>
    <w:rsid w:val="606315EB"/>
    <w:rsid w:val="6063835A"/>
    <w:rsid w:val="60648153"/>
    <w:rsid w:val="6065A778"/>
    <w:rsid w:val="60675E08"/>
    <w:rsid w:val="606B5108"/>
    <w:rsid w:val="606B936C"/>
    <w:rsid w:val="606BB62F"/>
    <w:rsid w:val="606D8B1B"/>
    <w:rsid w:val="606F2FA0"/>
    <w:rsid w:val="60706254"/>
    <w:rsid w:val="60750D3D"/>
    <w:rsid w:val="60758036"/>
    <w:rsid w:val="6076754F"/>
    <w:rsid w:val="607A692E"/>
    <w:rsid w:val="607AE1F1"/>
    <w:rsid w:val="607DF217"/>
    <w:rsid w:val="607E6FAA"/>
    <w:rsid w:val="6080C902"/>
    <w:rsid w:val="6080D30A"/>
    <w:rsid w:val="60826E1E"/>
    <w:rsid w:val="60833A8F"/>
    <w:rsid w:val="60847904"/>
    <w:rsid w:val="6084AF24"/>
    <w:rsid w:val="608689D7"/>
    <w:rsid w:val="6086E130"/>
    <w:rsid w:val="60877339"/>
    <w:rsid w:val="6088D9D7"/>
    <w:rsid w:val="6089B10C"/>
    <w:rsid w:val="608A002C"/>
    <w:rsid w:val="608BA1D7"/>
    <w:rsid w:val="608C5D72"/>
    <w:rsid w:val="608D764E"/>
    <w:rsid w:val="608DE9DA"/>
    <w:rsid w:val="608E1A47"/>
    <w:rsid w:val="6099BDF5"/>
    <w:rsid w:val="609C58A5"/>
    <w:rsid w:val="609D57AA"/>
    <w:rsid w:val="609F5B4F"/>
    <w:rsid w:val="60A0BE4B"/>
    <w:rsid w:val="60A0D9C8"/>
    <w:rsid w:val="60A114E9"/>
    <w:rsid w:val="60A84818"/>
    <w:rsid w:val="60A876D4"/>
    <w:rsid w:val="60A97F12"/>
    <w:rsid w:val="60AA6296"/>
    <w:rsid w:val="60AA6C99"/>
    <w:rsid w:val="60ABB114"/>
    <w:rsid w:val="60B42D34"/>
    <w:rsid w:val="60B54044"/>
    <w:rsid w:val="60B717B4"/>
    <w:rsid w:val="60B74E15"/>
    <w:rsid w:val="60B7B40A"/>
    <w:rsid w:val="60B86F80"/>
    <w:rsid w:val="60BB0659"/>
    <w:rsid w:val="60BBD8A9"/>
    <w:rsid w:val="60BD747B"/>
    <w:rsid w:val="60C03D05"/>
    <w:rsid w:val="60C3947A"/>
    <w:rsid w:val="60C421D6"/>
    <w:rsid w:val="60C7CB95"/>
    <w:rsid w:val="60C9E35D"/>
    <w:rsid w:val="60CA337B"/>
    <w:rsid w:val="60CB6655"/>
    <w:rsid w:val="60CB8FDE"/>
    <w:rsid w:val="60CCF92E"/>
    <w:rsid w:val="60CDE3C2"/>
    <w:rsid w:val="60CE6B86"/>
    <w:rsid w:val="60D0B452"/>
    <w:rsid w:val="60D39407"/>
    <w:rsid w:val="60D3D1A4"/>
    <w:rsid w:val="60DCB93A"/>
    <w:rsid w:val="60DE9721"/>
    <w:rsid w:val="60DEEE75"/>
    <w:rsid w:val="60E1414E"/>
    <w:rsid w:val="60E4D2FF"/>
    <w:rsid w:val="60E6CE79"/>
    <w:rsid w:val="60E6F742"/>
    <w:rsid w:val="60E7B6DF"/>
    <w:rsid w:val="60EA9891"/>
    <w:rsid w:val="60EB73E2"/>
    <w:rsid w:val="60EBA507"/>
    <w:rsid w:val="60ECDD36"/>
    <w:rsid w:val="60EDE7FF"/>
    <w:rsid w:val="60EF230A"/>
    <w:rsid w:val="60EF89D2"/>
    <w:rsid w:val="60EFD56B"/>
    <w:rsid w:val="60F019BA"/>
    <w:rsid w:val="60F14E65"/>
    <w:rsid w:val="60F21758"/>
    <w:rsid w:val="60F31BE1"/>
    <w:rsid w:val="60F329E7"/>
    <w:rsid w:val="60F59D9A"/>
    <w:rsid w:val="60F5A9AC"/>
    <w:rsid w:val="60FC22AC"/>
    <w:rsid w:val="60FD6AD9"/>
    <w:rsid w:val="60FE313D"/>
    <w:rsid w:val="60FEDAC7"/>
    <w:rsid w:val="6103E124"/>
    <w:rsid w:val="6104957A"/>
    <w:rsid w:val="6104AB3E"/>
    <w:rsid w:val="610FBE66"/>
    <w:rsid w:val="61109505"/>
    <w:rsid w:val="61120F4C"/>
    <w:rsid w:val="6113CB4C"/>
    <w:rsid w:val="61152A55"/>
    <w:rsid w:val="61155B43"/>
    <w:rsid w:val="61158052"/>
    <w:rsid w:val="6115AC10"/>
    <w:rsid w:val="611A0DFC"/>
    <w:rsid w:val="611B95D2"/>
    <w:rsid w:val="611EF2E0"/>
    <w:rsid w:val="611F2448"/>
    <w:rsid w:val="611F4F7E"/>
    <w:rsid w:val="6123131A"/>
    <w:rsid w:val="61232E83"/>
    <w:rsid w:val="61236FAA"/>
    <w:rsid w:val="61243387"/>
    <w:rsid w:val="6125C675"/>
    <w:rsid w:val="61299F7C"/>
    <w:rsid w:val="6129E57F"/>
    <w:rsid w:val="612D992F"/>
    <w:rsid w:val="612DD470"/>
    <w:rsid w:val="612ECFCB"/>
    <w:rsid w:val="612F81F0"/>
    <w:rsid w:val="6130AE9F"/>
    <w:rsid w:val="6133FFCB"/>
    <w:rsid w:val="61368E16"/>
    <w:rsid w:val="61386EEB"/>
    <w:rsid w:val="6138D570"/>
    <w:rsid w:val="61396094"/>
    <w:rsid w:val="6139851A"/>
    <w:rsid w:val="613A086D"/>
    <w:rsid w:val="613D132A"/>
    <w:rsid w:val="613E0CC6"/>
    <w:rsid w:val="613F601A"/>
    <w:rsid w:val="6140ACCB"/>
    <w:rsid w:val="61418C76"/>
    <w:rsid w:val="61445650"/>
    <w:rsid w:val="614905C0"/>
    <w:rsid w:val="614AB401"/>
    <w:rsid w:val="614F6C57"/>
    <w:rsid w:val="614F9C49"/>
    <w:rsid w:val="614F9E54"/>
    <w:rsid w:val="614FD365"/>
    <w:rsid w:val="6152CF7A"/>
    <w:rsid w:val="6154BEDC"/>
    <w:rsid w:val="6159CB9D"/>
    <w:rsid w:val="615C7BA5"/>
    <w:rsid w:val="615CDD8A"/>
    <w:rsid w:val="615D105C"/>
    <w:rsid w:val="615DB0E8"/>
    <w:rsid w:val="616006A3"/>
    <w:rsid w:val="616136CB"/>
    <w:rsid w:val="6163199A"/>
    <w:rsid w:val="61634365"/>
    <w:rsid w:val="6163D55D"/>
    <w:rsid w:val="6164E064"/>
    <w:rsid w:val="61677145"/>
    <w:rsid w:val="6167DFBD"/>
    <w:rsid w:val="6168A620"/>
    <w:rsid w:val="61697DC0"/>
    <w:rsid w:val="616A84D0"/>
    <w:rsid w:val="616C3A71"/>
    <w:rsid w:val="616E04CF"/>
    <w:rsid w:val="617015FD"/>
    <w:rsid w:val="6170F562"/>
    <w:rsid w:val="6171CCD6"/>
    <w:rsid w:val="61721920"/>
    <w:rsid w:val="6178BCFC"/>
    <w:rsid w:val="617A596E"/>
    <w:rsid w:val="617B3E75"/>
    <w:rsid w:val="617D4B38"/>
    <w:rsid w:val="617D570C"/>
    <w:rsid w:val="617DBA72"/>
    <w:rsid w:val="617F372A"/>
    <w:rsid w:val="6181815D"/>
    <w:rsid w:val="6181A6C4"/>
    <w:rsid w:val="6181FF42"/>
    <w:rsid w:val="6182645E"/>
    <w:rsid w:val="61851E78"/>
    <w:rsid w:val="618533B5"/>
    <w:rsid w:val="6187090E"/>
    <w:rsid w:val="6187CF2C"/>
    <w:rsid w:val="618DD092"/>
    <w:rsid w:val="618EEA58"/>
    <w:rsid w:val="6190176B"/>
    <w:rsid w:val="6194B285"/>
    <w:rsid w:val="6194C686"/>
    <w:rsid w:val="61959E1B"/>
    <w:rsid w:val="61970623"/>
    <w:rsid w:val="619AA02B"/>
    <w:rsid w:val="619D2ED1"/>
    <w:rsid w:val="619D4A1A"/>
    <w:rsid w:val="619EB3DB"/>
    <w:rsid w:val="61A4D446"/>
    <w:rsid w:val="61A58A59"/>
    <w:rsid w:val="61A645BF"/>
    <w:rsid w:val="61A853A5"/>
    <w:rsid w:val="61A8EA64"/>
    <w:rsid w:val="61ABA328"/>
    <w:rsid w:val="61AC47DB"/>
    <w:rsid w:val="61AE97C9"/>
    <w:rsid w:val="61AEEF9B"/>
    <w:rsid w:val="61B183A1"/>
    <w:rsid w:val="61B2C9B6"/>
    <w:rsid w:val="61B3B2B2"/>
    <w:rsid w:val="61B993EB"/>
    <w:rsid w:val="61BA5DFE"/>
    <w:rsid w:val="61BA9AE5"/>
    <w:rsid w:val="61BF193C"/>
    <w:rsid w:val="61BFB297"/>
    <w:rsid w:val="61C03AE5"/>
    <w:rsid w:val="61C40C84"/>
    <w:rsid w:val="61C68652"/>
    <w:rsid w:val="61C71900"/>
    <w:rsid w:val="61C7D0DD"/>
    <w:rsid w:val="61C8FD25"/>
    <w:rsid w:val="61CA5CE1"/>
    <w:rsid w:val="61CAF615"/>
    <w:rsid w:val="61CD427F"/>
    <w:rsid w:val="61CEF6C5"/>
    <w:rsid w:val="61D07CF3"/>
    <w:rsid w:val="61D182AE"/>
    <w:rsid w:val="61D3A895"/>
    <w:rsid w:val="61D43F50"/>
    <w:rsid w:val="61D44CF1"/>
    <w:rsid w:val="61D555B2"/>
    <w:rsid w:val="61D80AE7"/>
    <w:rsid w:val="61D8845C"/>
    <w:rsid w:val="61D8F124"/>
    <w:rsid w:val="61DA06B0"/>
    <w:rsid w:val="61DAB459"/>
    <w:rsid w:val="61DC7405"/>
    <w:rsid w:val="61DE1322"/>
    <w:rsid w:val="61E02686"/>
    <w:rsid w:val="61E2DDF9"/>
    <w:rsid w:val="61E542DC"/>
    <w:rsid w:val="61EBA7E8"/>
    <w:rsid w:val="61EBFBF7"/>
    <w:rsid w:val="61EC8A7F"/>
    <w:rsid w:val="61ECF1DD"/>
    <w:rsid w:val="61EDA756"/>
    <w:rsid w:val="61EFFB8B"/>
    <w:rsid w:val="61F21844"/>
    <w:rsid w:val="61F22D5D"/>
    <w:rsid w:val="61F2C9DD"/>
    <w:rsid w:val="61F51B4E"/>
    <w:rsid w:val="61F570B2"/>
    <w:rsid w:val="61F7E675"/>
    <w:rsid w:val="61F89C2B"/>
    <w:rsid w:val="6200DF73"/>
    <w:rsid w:val="6201A60E"/>
    <w:rsid w:val="6201B516"/>
    <w:rsid w:val="6207D985"/>
    <w:rsid w:val="620831C4"/>
    <w:rsid w:val="62088C61"/>
    <w:rsid w:val="620C55DE"/>
    <w:rsid w:val="620C5B4B"/>
    <w:rsid w:val="620E04D7"/>
    <w:rsid w:val="621017F6"/>
    <w:rsid w:val="62110498"/>
    <w:rsid w:val="62120E3A"/>
    <w:rsid w:val="62136C1A"/>
    <w:rsid w:val="62140E03"/>
    <w:rsid w:val="62141FFC"/>
    <w:rsid w:val="62143081"/>
    <w:rsid w:val="621502D6"/>
    <w:rsid w:val="6216742C"/>
    <w:rsid w:val="62177DD0"/>
    <w:rsid w:val="6218F87D"/>
    <w:rsid w:val="621A81B9"/>
    <w:rsid w:val="621D7317"/>
    <w:rsid w:val="621DD7D6"/>
    <w:rsid w:val="621E8BED"/>
    <w:rsid w:val="62203488"/>
    <w:rsid w:val="6221C97F"/>
    <w:rsid w:val="6222FDD7"/>
    <w:rsid w:val="6223E209"/>
    <w:rsid w:val="6223F50A"/>
    <w:rsid w:val="6225726E"/>
    <w:rsid w:val="6225E1BB"/>
    <w:rsid w:val="62262C21"/>
    <w:rsid w:val="6227400D"/>
    <w:rsid w:val="62288F9B"/>
    <w:rsid w:val="6228B779"/>
    <w:rsid w:val="6228EA5C"/>
    <w:rsid w:val="6229026C"/>
    <w:rsid w:val="6229A4CC"/>
    <w:rsid w:val="622AD4C4"/>
    <w:rsid w:val="622C1FD9"/>
    <w:rsid w:val="622DA03B"/>
    <w:rsid w:val="622FC60C"/>
    <w:rsid w:val="622FEF51"/>
    <w:rsid w:val="623011B0"/>
    <w:rsid w:val="6230EFF4"/>
    <w:rsid w:val="62346321"/>
    <w:rsid w:val="62380F0C"/>
    <w:rsid w:val="62388D17"/>
    <w:rsid w:val="623973A8"/>
    <w:rsid w:val="623A56A9"/>
    <w:rsid w:val="623CE358"/>
    <w:rsid w:val="623E9DF6"/>
    <w:rsid w:val="6246F0BD"/>
    <w:rsid w:val="62494078"/>
    <w:rsid w:val="6249DED8"/>
    <w:rsid w:val="624A815A"/>
    <w:rsid w:val="624DB26D"/>
    <w:rsid w:val="624F624F"/>
    <w:rsid w:val="6250780D"/>
    <w:rsid w:val="62511317"/>
    <w:rsid w:val="625149BB"/>
    <w:rsid w:val="625567F2"/>
    <w:rsid w:val="6255F1FC"/>
    <w:rsid w:val="6256EE57"/>
    <w:rsid w:val="62571E76"/>
    <w:rsid w:val="625851AA"/>
    <w:rsid w:val="6259548E"/>
    <w:rsid w:val="625E869B"/>
    <w:rsid w:val="626061FA"/>
    <w:rsid w:val="6262BCDA"/>
    <w:rsid w:val="626807EB"/>
    <w:rsid w:val="626B31C7"/>
    <w:rsid w:val="626C0C68"/>
    <w:rsid w:val="626E0D1E"/>
    <w:rsid w:val="62726DD3"/>
    <w:rsid w:val="62766279"/>
    <w:rsid w:val="627784B7"/>
    <w:rsid w:val="6277C5BB"/>
    <w:rsid w:val="6278429D"/>
    <w:rsid w:val="62805D7B"/>
    <w:rsid w:val="628194C8"/>
    <w:rsid w:val="62842763"/>
    <w:rsid w:val="6285B08C"/>
    <w:rsid w:val="62891F88"/>
    <w:rsid w:val="6289353B"/>
    <w:rsid w:val="628A9AD3"/>
    <w:rsid w:val="628DD109"/>
    <w:rsid w:val="628EF0F3"/>
    <w:rsid w:val="628F0082"/>
    <w:rsid w:val="628F610B"/>
    <w:rsid w:val="628F76DE"/>
    <w:rsid w:val="6291A634"/>
    <w:rsid w:val="6292EDC4"/>
    <w:rsid w:val="62936BE2"/>
    <w:rsid w:val="62938C68"/>
    <w:rsid w:val="6293A72C"/>
    <w:rsid w:val="62945D0D"/>
    <w:rsid w:val="62950E94"/>
    <w:rsid w:val="62952541"/>
    <w:rsid w:val="6295C341"/>
    <w:rsid w:val="6296DE68"/>
    <w:rsid w:val="62979C90"/>
    <w:rsid w:val="6299C1F1"/>
    <w:rsid w:val="629D8ADB"/>
    <w:rsid w:val="629FB1FF"/>
    <w:rsid w:val="62A20AD8"/>
    <w:rsid w:val="62A2BA93"/>
    <w:rsid w:val="62A38876"/>
    <w:rsid w:val="62A45FAF"/>
    <w:rsid w:val="62A4BF0A"/>
    <w:rsid w:val="62A51023"/>
    <w:rsid w:val="62A53C64"/>
    <w:rsid w:val="62A6067D"/>
    <w:rsid w:val="62A67715"/>
    <w:rsid w:val="62A69BAC"/>
    <w:rsid w:val="62A8683C"/>
    <w:rsid w:val="62A931A9"/>
    <w:rsid w:val="62AAE2C8"/>
    <w:rsid w:val="62ADDABA"/>
    <w:rsid w:val="62AE729A"/>
    <w:rsid w:val="62B09C36"/>
    <w:rsid w:val="62B1DFD9"/>
    <w:rsid w:val="62B5BD51"/>
    <w:rsid w:val="62B88420"/>
    <w:rsid w:val="62B8D420"/>
    <w:rsid w:val="62BC4F1D"/>
    <w:rsid w:val="62BE8AAE"/>
    <w:rsid w:val="62BEAF84"/>
    <w:rsid w:val="62BF20FE"/>
    <w:rsid w:val="62C07951"/>
    <w:rsid w:val="62C108C7"/>
    <w:rsid w:val="62C4510B"/>
    <w:rsid w:val="62C48684"/>
    <w:rsid w:val="62C5032F"/>
    <w:rsid w:val="62C535C3"/>
    <w:rsid w:val="62C6E76E"/>
    <w:rsid w:val="62CA21BA"/>
    <w:rsid w:val="62CA8B17"/>
    <w:rsid w:val="62CBFB49"/>
    <w:rsid w:val="62CEDB51"/>
    <w:rsid w:val="62D10154"/>
    <w:rsid w:val="62D28E8D"/>
    <w:rsid w:val="62D461E0"/>
    <w:rsid w:val="62D49D89"/>
    <w:rsid w:val="62D4DBC4"/>
    <w:rsid w:val="62D5D34C"/>
    <w:rsid w:val="62D6007A"/>
    <w:rsid w:val="62D70776"/>
    <w:rsid w:val="62D76C79"/>
    <w:rsid w:val="62D7AC55"/>
    <w:rsid w:val="62D8DBFA"/>
    <w:rsid w:val="62D8DC43"/>
    <w:rsid w:val="62D9DCD8"/>
    <w:rsid w:val="62DB5B58"/>
    <w:rsid w:val="62DEB7AD"/>
    <w:rsid w:val="62DF3950"/>
    <w:rsid w:val="62E01255"/>
    <w:rsid w:val="62E04328"/>
    <w:rsid w:val="62E077EA"/>
    <w:rsid w:val="62E0C4FE"/>
    <w:rsid w:val="62E11533"/>
    <w:rsid w:val="62E126EB"/>
    <w:rsid w:val="62E60AA6"/>
    <w:rsid w:val="62E8846B"/>
    <w:rsid w:val="62E968D8"/>
    <w:rsid w:val="62E97338"/>
    <w:rsid w:val="62EBC611"/>
    <w:rsid w:val="62EBD5B7"/>
    <w:rsid w:val="62EC56D5"/>
    <w:rsid w:val="62ED1187"/>
    <w:rsid w:val="62EE928A"/>
    <w:rsid w:val="62F07136"/>
    <w:rsid w:val="62F31039"/>
    <w:rsid w:val="62F4C2B5"/>
    <w:rsid w:val="62F4FE5A"/>
    <w:rsid w:val="62FA0BFE"/>
    <w:rsid w:val="62FA5406"/>
    <w:rsid w:val="62FCAB52"/>
    <w:rsid w:val="62FCB1A7"/>
    <w:rsid w:val="62FD2D91"/>
    <w:rsid w:val="62FEA163"/>
    <w:rsid w:val="6301C61A"/>
    <w:rsid w:val="6304DD6A"/>
    <w:rsid w:val="63056E59"/>
    <w:rsid w:val="6309BC1A"/>
    <w:rsid w:val="6309FC08"/>
    <w:rsid w:val="630C670A"/>
    <w:rsid w:val="630CA42D"/>
    <w:rsid w:val="63102639"/>
    <w:rsid w:val="63107581"/>
    <w:rsid w:val="6311207F"/>
    <w:rsid w:val="63120E2A"/>
    <w:rsid w:val="6318D870"/>
    <w:rsid w:val="631B2407"/>
    <w:rsid w:val="631CCB71"/>
    <w:rsid w:val="631CD800"/>
    <w:rsid w:val="631D55D2"/>
    <w:rsid w:val="631ED7D5"/>
    <w:rsid w:val="631FBDCC"/>
    <w:rsid w:val="63212862"/>
    <w:rsid w:val="63234147"/>
    <w:rsid w:val="632371DF"/>
    <w:rsid w:val="632504B1"/>
    <w:rsid w:val="63255EE8"/>
    <w:rsid w:val="6326F375"/>
    <w:rsid w:val="6326F54F"/>
    <w:rsid w:val="63290856"/>
    <w:rsid w:val="632C88D4"/>
    <w:rsid w:val="632F7C67"/>
    <w:rsid w:val="632F7D2C"/>
    <w:rsid w:val="633208F6"/>
    <w:rsid w:val="6337ECCE"/>
    <w:rsid w:val="63384FBF"/>
    <w:rsid w:val="633BAD59"/>
    <w:rsid w:val="633C2CC2"/>
    <w:rsid w:val="634006E9"/>
    <w:rsid w:val="63401347"/>
    <w:rsid w:val="6340152B"/>
    <w:rsid w:val="63418324"/>
    <w:rsid w:val="63424C3A"/>
    <w:rsid w:val="63462827"/>
    <w:rsid w:val="6347298A"/>
    <w:rsid w:val="6348801C"/>
    <w:rsid w:val="6349BF74"/>
    <w:rsid w:val="634C5C9D"/>
    <w:rsid w:val="634CF692"/>
    <w:rsid w:val="634E138A"/>
    <w:rsid w:val="634E8E6B"/>
    <w:rsid w:val="634EE4EC"/>
    <w:rsid w:val="6351FB18"/>
    <w:rsid w:val="6352508E"/>
    <w:rsid w:val="6353D542"/>
    <w:rsid w:val="63548024"/>
    <w:rsid w:val="63561E18"/>
    <w:rsid w:val="6357304E"/>
    <w:rsid w:val="63586AA2"/>
    <w:rsid w:val="63590A07"/>
    <w:rsid w:val="63611198"/>
    <w:rsid w:val="6362FB4F"/>
    <w:rsid w:val="6363B163"/>
    <w:rsid w:val="63654CFB"/>
    <w:rsid w:val="63676982"/>
    <w:rsid w:val="63687193"/>
    <w:rsid w:val="636D4004"/>
    <w:rsid w:val="636EDCD3"/>
    <w:rsid w:val="6371155E"/>
    <w:rsid w:val="63752368"/>
    <w:rsid w:val="6376653F"/>
    <w:rsid w:val="637693FD"/>
    <w:rsid w:val="637828C7"/>
    <w:rsid w:val="637AD5E7"/>
    <w:rsid w:val="637DF937"/>
    <w:rsid w:val="637E09DF"/>
    <w:rsid w:val="638432FF"/>
    <w:rsid w:val="6385BFC9"/>
    <w:rsid w:val="63867820"/>
    <w:rsid w:val="63874D62"/>
    <w:rsid w:val="638B5484"/>
    <w:rsid w:val="638D07BD"/>
    <w:rsid w:val="638DBFF3"/>
    <w:rsid w:val="638E513C"/>
    <w:rsid w:val="638F7601"/>
    <w:rsid w:val="638FDC52"/>
    <w:rsid w:val="639123FC"/>
    <w:rsid w:val="63914855"/>
    <w:rsid w:val="639298E6"/>
    <w:rsid w:val="6395AEE0"/>
    <w:rsid w:val="6398886F"/>
    <w:rsid w:val="639EE867"/>
    <w:rsid w:val="639F67A6"/>
    <w:rsid w:val="639FCD20"/>
    <w:rsid w:val="63A15EF5"/>
    <w:rsid w:val="63A4B00B"/>
    <w:rsid w:val="63A632C8"/>
    <w:rsid w:val="63A86DCB"/>
    <w:rsid w:val="63ADFE51"/>
    <w:rsid w:val="63AE3BD5"/>
    <w:rsid w:val="63AF99BA"/>
    <w:rsid w:val="63B21157"/>
    <w:rsid w:val="63B344B8"/>
    <w:rsid w:val="63B57C0E"/>
    <w:rsid w:val="63B63E27"/>
    <w:rsid w:val="63B84ED8"/>
    <w:rsid w:val="63B8A817"/>
    <w:rsid w:val="63BA00EA"/>
    <w:rsid w:val="63BAA124"/>
    <w:rsid w:val="63BCD08B"/>
    <w:rsid w:val="63BF6E28"/>
    <w:rsid w:val="63C3B70D"/>
    <w:rsid w:val="63C7B237"/>
    <w:rsid w:val="63C93C3C"/>
    <w:rsid w:val="63CADEB0"/>
    <w:rsid w:val="63CC8E0A"/>
    <w:rsid w:val="63D1051E"/>
    <w:rsid w:val="63D15D53"/>
    <w:rsid w:val="63D20CCE"/>
    <w:rsid w:val="63D3A4AE"/>
    <w:rsid w:val="63D4DA5D"/>
    <w:rsid w:val="63D58614"/>
    <w:rsid w:val="63D71F49"/>
    <w:rsid w:val="63D830B4"/>
    <w:rsid w:val="63DB330B"/>
    <w:rsid w:val="63DCA4F7"/>
    <w:rsid w:val="63DD3885"/>
    <w:rsid w:val="63DD9F05"/>
    <w:rsid w:val="63DE0354"/>
    <w:rsid w:val="63DE1524"/>
    <w:rsid w:val="63DF8B76"/>
    <w:rsid w:val="63DFC93C"/>
    <w:rsid w:val="63E00C55"/>
    <w:rsid w:val="63E1DDEA"/>
    <w:rsid w:val="63E4B394"/>
    <w:rsid w:val="63E58A2E"/>
    <w:rsid w:val="63E75210"/>
    <w:rsid w:val="63E878EB"/>
    <w:rsid w:val="63E8A2FA"/>
    <w:rsid w:val="63EAE158"/>
    <w:rsid w:val="63EB048B"/>
    <w:rsid w:val="63ED7243"/>
    <w:rsid w:val="63F6838A"/>
    <w:rsid w:val="63FCA6E0"/>
    <w:rsid w:val="63FE857B"/>
    <w:rsid w:val="63FF9906"/>
    <w:rsid w:val="64000109"/>
    <w:rsid w:val="6402DF1F"/>
    <w:rsid w:val="64056C85"/>
    <w:rsid w:val="6405A95E"/>
    <w:rsid w:val="6409414E"/>
    <w:rsid w:val="640AB73D"/>
    <w:rsid w:val="640D1B0B"/>
    <w:rsid w:val="640DA32C"/>
    <w:rsid w:val="640DE881"/>
    <w:rsid w:val="64110990"/>
    <w:rsid w:val="64112B52"/>
    <w:rsid w:val="641431FB"/>
    <w:rsid w:val="6414730C"/>
    <w:rsid w:val="6415A89B"/>
    <w:rsid w:val="64169F37"/>
    <w:rsid w:val="6417CCB8"/>
    <w:rsid w:val="641AD252"/>
    <w:rsid w:val="641D5749"/>
    <w:rsid w:val="641DF22D"/>
    <w:rsid w:val="641E8EC3"/>
    <w:rsid w:val="641FEFD4"/>
    <w:rsid w:val="642062B8"/>
    <w:rsid w:val="6420BBB3"/>
    <w:rsid w:val="6421BE93"/>
    <w:rsid w:val="6421D852"/>
    <w:rsid w:val="6423045C"/>
    <w:rsid w:val="6423A579"/>
    <w:rsid w:val="642AA5C6"/>
    <w:rsid w:val="642F472D"/>
    <w:rsid w:val="64306424"/>
    <w:rsid w:val="64309058"/>
    <w:rsid w:val="6430CF12"/>
    <w:rsid w:val="6436C5B7"/>
    <w:rsid w:val="64389701"/>
    <w:rsid w:val="6438F4FC"/>
    <w:rsid w:val="643BB243"/>
    <w:rsid w:val="643D366A"/>
    <w:rsid w:val="643D3E90"/>
    <w:rsid w:val="643E561F"/>
    <w:rsid w:val="64404CDA"/>
    <w:rsid w:val="644088D7"/>
    <w:rsid w:val="6440E016"/>
    <w:rsid w:val="64411035"/>
    <w:rsid w:val="6441C617"/>
    <w:rsid w:val="6443AAA5"/>
    <w:rsid w:val="6444BAC7"/>
    <w:rsid w:val="6445FE29"/>
    <w:rsid w:val="6446C4B1"/>
    <w:rsid w:val="6447D95F"/>
    <w:rsid w:val="644940E9"/>
    <w:rsid w:val="6449D27B"/>
    <w:rsid w:val="644DF2BC"/>
    <w:rsid w:val="64503821"/>
    <w:rsid w:val="64535576"/>
    <w:rsid w:val="6454B1C0"/>
    <w:rsid w:val="64557689"/>
    <w:rsid w:val="6455CD79"/>
    <w:rsid w:val="6455D6BC"/>
    <w:rsid w:val="645884CE"/>
    <w:rsid w:val="645B2E65"/>
    <w:rsid w:val="645B9100"/>
    <w:rsid w:val="645CDCA6"/>
    <w:rsid w:val="645D0023"/>
    <w:rsid w:val="645EC31B"/>
    <w:rsid w:val="645FCEC2"/>
    <w:rsid w:val="6463F3EE"/>
    <w:rsid w:val="64640CC0"/>
    <w:rsid w:val="64648613"/>
    <w:rsid w:val="6465F721"/>
    <w:rsid w:val="6466AE62"/>
    <w:rsid w:val="6467A630"/>
    <w:rsid w:val="6467AAD2"/>
    <w:rsid w:val="64682B36"/>
    <w:rsid w:val="6468B58C"/>
    <w:rsid w:val="646927E0"/>
    <w:rsid w:val="646A3F5D"/>
    <w:rsid w:val="646A4843"/>
    <w:rsid w:val="646BB040"/>
    <w:rsid w:val="646C7F81"/>
    <w:rsid w:val="646CB371"/>
    <w:rsid w:val="646DBCC0"/>
    <w:rsid w:val="646E767C"/>
    <w:rsid w:val="646E95CD"/>
    <w:rsid w:val="646FFC0D"/>
    <w:rsid w:val="64701359"/>
    <w:rsid w:val="64705A67"/>
    <w:rsid w:val="647289DD"/>
    <w:rsid w:val="6477EE2B"/>
    <w:rsid w:val="647B4750"/>
    <w:rsid w:val="647BB9D0"/>
    <w:rsid w:val="647CB579"/>
    <w:rsid w:val="64843488"/>
    <w:rsid w:val="6484DF6B"/>
    <w:rsid w:val="64864C54"/>
    <w:rsid w:val="648740E3"/>
    <w:rsid w:val="64878CC5"/>
    <w:rsid w:val="6487D235"/>
    <w:rsid w:val="648A16B5"/>
    <w:rsid w:val="648C0F35"/>
    <w:rsid w:val="648D800A"/>
    <w:rsid w:val="648D8630"/>
    <w:rsid w:val="648E3153"/>
    <w:rsid w:val="64919ED4"/>
    <w:rsid w:val="649215B3"/>
    <w:rsid w:val="64930A2B"/>
    <w:rsid w:val="649379E4"/>
    <w:rsid w:val="64944B9E"/>
    <w:rsid w:val="6494BA8C"/>
    <w:rsid w:val="649805F4"/>
    <w:rsid w:val="64983502"/>
    <w:rsid w:val="64986B72"/>
    <w:rsid w:val="649A3672"/>
    <w:rsid w:val="649C74E0"/>
    <w:rsid w:val="649CB0ED"/>
    <w:rsid w:val="649D422B"/>
    <w:rsid w:val="649EF864"/>
    <w:rsid w:val="64A1A06D"/>
    <w:rsid w:val="64A1FE62"/>
    <w:rsid w:val="64A31638"/>
    <w:rsid w:val="64A5A62E"/>
    <w:rsid w:val="64A617D1"/>
    <w:rsid w:val="64AA0FD7"/>
    <w:rsid w:val="64AD9A4B"/>
    <w:rsid w:val="64AFB400"/>
    <w:rsid w:val="64B12E5D"/>
    <w:rsid w:val="64B161BA"/>
    <w:rsid w:val="64B3203B"/>
    <w:rsid w:val="64B5884C"/>
    <w:rsid w:val="64B5F1F2"/>
    <w:rsid w:val="64B6A5A8"/>
    <w:rsid w:val="64B6AEA2"/>
    <w:rsid w:val="64C03894"/>
    <w:rsid w:val="64C0E00E"/>
    <w:rsid w:val="64C216BC"/>
    <w:rsid w:val="64C3AEC4"/>
    <w:rsid w:val="64C4FFFF"/>
    <w:rsid w:val="64C6F041"/>
    <w:rsid w:val="64C71473"/>
    <w:rsid w:val="64C746FF"/>
    <w:rsid w:val="64C99921"/>
    <w:rsid w:val="64CEEE8B"/>
    <w:rsid w:val="64D6A427"/>
    <w:rsid w:val="64DA3371"/>
    <w:rsid w:val="64DA8E68"/>
    <w:rsid w:val="64DB1A39"/>
    <w:rsid w:val="64DD36F5"/>
    <w:rsid w:val="64DEA0FC"/>
    <w:rsid w:val="64DEE42A"/>
    <w:rsid w:val="64E11878"/>
    <w:rsid w:val="64E225EB"/>
    <w:rsid w:val="64E3D39F"/>
    <w:rsid w:val="64E61098"/>
    <w:rsid w:val="64E92381"/>
    <w:rsid w:val="64EA00A7"/>
    <w:rsid w:val="64EA6E6A"/>
    <w:rsid w:val="64EE4632"/>
    <w:rsid w:val="64EEE332"/>
    <w:rsid w:val="64EF3F5A"/>
    <w:rsid w:val="64F2E2B3"/>
    <w:rsid w:val="64F48D60"/>
    <w:rsid w:val="64F4EF19"/>
    <w:rsid w:val="64F5A241"/>
    <w:rsid w:val="64F77F4D"/>
    <w:rsid w:val="64FA1AD0"/>
    <w:rsid w:val="64FAA858"/>
    <w:rsid w:val="64FC4DCE"/>
    <w:rsid w:val="64FEDA9F"/>
    <w:rsid w:val="65000F0C"/>
    <w:rsid w:val="6500FFD6"/>
    <w:rsid w:val="6503528D"/>
    <w:rsid w:val="6505A5A8"/>
    <w:rsid w:val="6505C9E0"/>
    <w:rsid w:val="6509202F"/>
    <w:rsid w:val="650A7207"/>
    <w:rsid w:val="650B65AD"/>
    <w:rsid w:val="650C75C9"/>
    <w:rsid w:val="650FF8E0"/>
    <w:rsid w:val="6510F4D1"/>
    <w:rsid w:val="65128650"/>
    <w:rsid w:val="65130FA0"/>
    <w:rsid w:val="6513E21E"/>
    <w:rsid w:val="651409BE"/>
    <w:rsid w:val="65173AFF"/>
    <w:rsid w:val="65174456"/>
    <w:rsid w:val="65177965"/>
    <w:rsid w:val="6517D1CD"/>
    <w:rsid w:val="651C034A"/>
    <w:rsid w:val="651C89D0"/>
    <w:rsid w:val="651D30F8"/>
    <w:rsid w:val="651EDC85"/>
    <w:rsid w:val="651FC079"/>
    <w:rsid w:val="6523AE17"/>
    <w:rsid w:val="6523D40E"/>
    <w:rsid w:val="652527B2"/>
    <w:rsid w:val="652730BF"/>
    <w:rsid w:val="652803C3"/>
    <w:rsid w:val="653358E9"/>
    <w:rsid w:val="6535037D"/>
    <w:rsid w:val="65360B14"/>
    <w:rsid w:val="6537CF3E"/>
    <w:rsid w:val="6537E3B2"/>
    <w:rsid w:val="653927AC"/>
    <w:rsid w:val="6539E003"/>
    <w:rsid w:val="653ADD47"/>
    <w:rsid w:val="653E03A8"/>
    <w:rsid w:val="654142A7"/>
    <w:rsid w:val="6541E374"/>
    <w:rsid w:val="6545C9DC"/>
    <w:rsid w:val="6546004D"/>
    <w:rsid w:val="654794A5"/>
    <w:rsid w:val="6547A8CC"/>
    <w:rsid w:val="6548043A"/>
    <w:rsid w:val="6548D81B"/>
    <w:rsid w:val="654A6399"/>
    <w:rsid w:val="654AFB33"/>
    <w:rsid w:val="654B51B1"/>
    <w:rsid w:val="654D41D7"/>
    <w:rsid w:val="654DB59B"/>
    <w:rsid w:val="655173AA"/>
    <w:rsid w:val="655278D4"/>
    <w:rsid w:val="6552C37A"/>
    <w:rsid w:val="6553CF7C"/>
    <w:rsid w:val="65552594"/>
    <w:rsid w:val="6555785E"/>
    <w:rsid w:val="6555C167"/>
    <w:rsid w:val="6555DEF9"/>
    <w:rsid w:val="655C4202"/>
    <w:rsid w:val="65604D74"/>
    <w:rsid w:val="656163C8"/>
    <w:rsid w:val="6561989A"/>
    <w:rsid w:val="6565D125"/>
    <w:rsid w:val="656B9D51"/>
    <w:rsid w:val="656C32E5"/>
    <w:rsid w:val="656D095D"/>
    <w:rsid w:val="656D2B46"/>
    <w:rsid w:val="656D4CBA"/>
    <w:rsid w:val="657060C5"/>
    <w:rsid w:val="6571F1AC"/>
    <w:rsid w:val="65726E40"/>
    <w:rsid w:val="65754C84"/>
    <w:rsid w:val="65764B4F"/>
    <w:rsid w:val="657683BF"/>
    <w:rsid w:val="6577AF72"/>
    <w:rsid w:val="6577FA09"/>
    <w:rsid w:val="6578F0F5"/>
    <w:rsid w:val="65797FC0"/>
    <w:rsid w:val="6579FF7A"/>
    <w:rsid w:val="657A0BE0"/>
    <w:rsid w:val="657A2462"/>
    <w:rsid w:val="657B9409"/>
    <w:rsid w:val="657D60D7"/>
    <w:rsid w:val="6581A473"/>
    <w:rsid w:val="6583D9BB"/>
    <w:rsid w:val="658458AC"/>
    <w:rsid w:val="65850D50"/>
    <w:rsid w:val="65851CAD"/>
    <w:rsid w:val="6587ECE8"/>
    <w:rsid w:val="6588B63C"/>
    <w:rsid w:val="6588F1A8"/>
    <w:rsid w:val="658902D4"/>
    <w:rsid w:val="658A40CF"/>
    <w:rsid w:val="658B1B0E"/>
    <w:rsid w:val="658B1F49"/>
    <w:rsid w:val="658C09D3"/>
    <w:rsid w:val="658E1DF1"/>
    <w:rsid w:val="658EE3A3"/>
    <w:rsid w:val="65911445"/>
    <w:rsid w:val="65916595"/>
    <w:rsid w:val="6591F821"/>
    <w:rsid w:val="6593BBA3"/>
    <w:rsid w:val="659461F0"/>
    <w:rsid w:val="65948C02"/>
    <w:rsid w:val="6595FA9A"/>
    <w:rsid w:val="65965952"/>
    <w:rsid w:val="6596CC8E"/>
    <w:rsid w:val="65985189"/>
    <w:rsid w:val="659B2A4B"/>
    <w:rsid w:val="659CAFF9"/>
    <w:rsid w:val="659D3D60"/>
    <w:rsid w:val="659EE30C"/>
    <w:rsid w:val="659EEB68"/>
    <w:rsid w:val="65A24F14"/>
    <w:rsid w:val="65A62338"/>
    <w:rsid w:val="65A70443"/>
    <w:rsid w:val="65A9B104"/>
    <w:rsid w:val="65A9CDEA"/>
    <w:rsid w:val="65AB81CF"/>
    <w:rsid w:val="65ACCFA9"/>
    <w:rsid w:val="65AD3921"/>
    <w:rsid w:val="65AEF2D7"/>
    <w:rsid w:val="65AFA7B5"/>
    <w:rsid w:val="65B4A998"/>
    <w:rsid w:val="65B7D49F"/>
    <w:rsid w:val="65B885AF"/>
    <w:rsid w:val="65B93DA0"/>
    <w:rsid w:val="65B99CA3"/>
    <w:rsid w:val="65BA1996"/>
    <w:rsid w:val="65BA6C51"/>
    <w:rsid w:val="65BB3029"/>
    <w:rsid w:val="65BB4500"/>
    <w:rsid w:val="65BC9E71"/>
    <w:rsid w:val="65BD4E48"/>
    <w:rsid w:val="65C436C9"/>
    <w:rsid w:val="65CAD727"/>
    <w:rsid w:val="65CC42E5"/>
    <w:rsid w:val="65CFAD60"/>
    <w:rsid w:val="65D048BC"/>
    <w:rsid w:val="65D08882"/>
    <w:rsid w:val="65D4C1C2"/>
    <w:rsid w:val="65D513B8"/>
    <w:rsid w:val="65D83437"/>
    <w:rsid w:val="65D86992"/>
    <w:rsid w:val="65D89377"/>
    <w:rsid w:val="65DB2597"/>
    <w:rsid w:val="65DDEB0B"/>
    <w:rsid w:val="65DE3764"/>
    <w:rsid w:val="65DEF077"/>
    <w:rsid w:val="65DFB2B9"/>
    <w:rsid w:val="65DFFE78"/>
    <w:rsid w:val="65E10239"/>
    <w:rsid w:val="65E15D0A"/>
    <w:rsid w:val="65E2686A"/>
    <w:rsid w:val="65E335CB"/>
    <w:rsid w:val="65E3B83B"/>
    <w:rsid w:val="65E44F76"/>
    <w:rsid w:val="65E490A2"/>
    <w:rsid w:val="65E85347"/>
    <w:rsid w:val="65EC06F4"/>
    <w:rsid w:val="65EC0E67"/>
    <w:rsid w:val="65EC5BF1"/>
    <w:rsid w:val="65ED8528"/>
    <w:rsid w:val="65EEF08A"/>
    <w:rsid w:val="65EFDB1D"/>
    <w:rsid w:val="65F0BBD1"/>
    <w:rsid w:val="65F13A1E"/>
    <w:rsid w:val="65F25E9F"/>
    <w:rsid w:val="65F334DF"/>
    <w:rsid w:val="65F5B47D"/>
    <w:rsid w:val="65F950DB"/>
    <w:rsid w:val="65FB6F45"/>
    <w:rsid w:val="65FE35F8"/>
    <w:rsid w:val="65FE6734"/>
    <w:rsid w:val="65FE8A4E"/>
    <w:rsid w:val="65FE9170"/>
    <w:rsid w:val="65FED1D6"/>
    <w:rsid w:val="66017C34"/>
    <w:rsid w:val="6602D005"/>
    <w:rsid w:val="6603751C"/>
    <w:rsid w:val="66038384"/>
    <w:rsid w:val="6606C344"/>
    <w:rsid w:val="6608141B"/>
    <w:rsid w:val="6608D15D"/>
    <w:rsid w:val="660946CF"/>
    <w:rsid w:val="6609AF65"/>
    <w:rsid w:val="660B4E09"/>
    <w:rsid w:val="660C0673"/>
    <w:rsid w:val="660D32BD"/>
    <w:rsid w:val="660F09B0"/>
    <w:rsid w:val="6610871F"/>
    <w:rsid w:val="66148749"/>
    <w:rsid w:val="6614C390"/>
    <w:rsid w:val="6614ECC2"/>
    <w:rsid w:val="66150182"/>
    <w:rsid w:val="66154C3A"/>
    <w:rsid w:val="661C8036"/>
    <w:rsid w:val="661DABC5"/>
    <w:rsid w:val="661EBC8E"/>
    <w:rsid w:val="661F0600"/>
    <w:rsid w:val="66261B33"/>
    <w:rsid w:val="66282F35"/>
    <w:rsid w:val="66285393"/>
    <w:rsid w:val="6629D116"/>
    <w:rsid w:val="662C2E18"/>
    <w:rsid w:val="663086C4"/>
    <w:rsid w:val="6631C5F9"/>
    <w:rsid w:val="663251FB"/>
    <w:rsid w:val="6632D44F"/>
    <w:rsid w:val="6633437F"/>
    <w:rsid w:val="66336555"/>
    <w:rsid w:val="6633E8A9"/>
    <w:rsid w:val="6634E02A"/>
    <w:rsid w:val="6634E883"/>
    <w:rsid w:val="66356F7C"/>
    <w:rsid w:val="66361CAC"/>
    <w:rsid w:val="6636BA5D"/>
    <w:rsid w:val="6638D811"/>
    <w:rsid w:val="663C4D33"/>
    <w:rsid w:val="663CCD8E"/>
    <w:rsid w:val="663DBF58"/>
    <w:rsid w:val="663FDDCB"/>
    <w:rsid w:val="66411D90"/>
    <w:rsid w:val="66413017"/>
    <w:rsid w:val="6641AFF3"/>
    <w:rsid w:val="6642FB23"/>
    <w:rsid w:val="66439BD4"/>
    <w:rsid w:val="6644C830"/>
    <w:rsid w:val="6644F012"/>
    <w:rsid w:val="66474286"/>
    <w:rsid w:val="664B30C6"/>
    <w:rsid w:val="664FF298"/>
    <w:rsid w:val="66511BAE"/>
    <w:rsid w:val="66524302"/>
    <w:rsid w:val="66526D50"/>
    <w:rsid w:val="665309C6"/>
    <w:rsid w:val="665457EE"/>
    <w:rsid w:val="6655ADE7"/>
    <w:rsid w:val="665CE24B"/>
    <w:rsid w:val="665EDB67"/>
    <w:rsid w:val="665F3E81"/>
    <w:rsid w:val="6660C2BC"/>
    <w:rsid w:val="66618129"/>
    <w:rsid w:val="6661CAE6"/>
    <w:rsid w:val="66638B5E"/>
    <w:rsid w:val="6665982D"/>
    <w:rsid w:val="66688653"/>
    <w:rsid w:val="666916FD"/>
    <w:rsid w:val="6669C7A1"/>
    <w:rsid w:val="666A6426"/>
    <w:rsid w:val="666A8B84"/>
    <w:rsid w:val="666AF7C9"/>
    <w:rsid w:val="666FE5B3"/>
    <w:rsid w:val="66716932"/>
    <w:rsid w:val="66717668"/>
    <w:rsid w:val="66731FB2"/>
    <w:rsid w:val="66737CEE"/>
    <w:rsid w:val="6676C84B"/>
    <w:rsid w:val="667ACA82"/>
    <w:rsid w:val="667B0F63"/>
    <w:rsid w:val="668101A6"/>
    <w:rsid w:val="6682828C"/>
    <w:rsid w:val="66832AAB"/>
    <w:rsid w:val="66854DE2"/>
    <w:rsid w:val="66857BD8"/>
    <w:rsid w:val="668647D3"/>
    <w:rsid w:val="6688227F"/>
    <w:rsid w:val="668914CA"/>
    <w:rsid w:val="6689BE79"/>
    <w:rsid w:val="6689F767"/>
    <w:rsid w:val="668AB60A"/>
    <w:rsid w:val="668BA363"/>
    <w:rsid w:val="668E5C9D"/>
    <w:rsid w:val="6692B896"/>
    <w:rsid w:val="6694BF38"/>
    <w:rsid w:val="669A0C82"/>
    <w:rsid w:val="669AF338"/>
    <w:rsid w:val="669B0BA8"/>
    <w:rsid w:val="669E5F1B"/>
    <w:rsid w:val="66A180DB"/>
    <w:rsid w:val="66A2D0C4"/>
    <w:rsid w:val="66A2DC5A"/>
    <w:rsid w:val="66A3A6E5"/>
    <w:rsid w:val="66AC256E"/>
    <w:rsid w:val="66AE1E30"/>
    <w:rsid w:val="66B06F2F"/>
    <w:rsid w:val="66B09E3D"/>
    <w:rsid w:val="66B0AC85"/>
    <w:rsid w:val="66B58935"/>
    <w:rsid w:val="66BD283A"/>
    <w:rsid w:val="66C048C2"/>
    <w:rsid w:val="66C0D88C"/>
    <w:rsid w:val="66C5C01A"/>
    <w:rsid w:val="66C63CB5"/>
    <w:rsid w:val="66C6E258"/>
    <w:rsid w:val="66C9B137"/>
    <w:rsid w:val="66CACAD9"/>
    <w:rsid w:val="66CB788B"/>
    <w:rsid w:val="66CC3A5E"/>
    <w:rsid w:val="66CCA786"/>
    <w:rsid w:val="66CD95BC"/>
    <w:rsid w:val="66CE897C"/>
    <w:rsid w:val="66CF822B"/>
    <w:rsid w:val="66DB6151"/>
    <w:rsid w:val="66E0182F"/>
    <w:rsid w:val="66E184F6"/>
    <w:rsid w:val="66E1F196"/>
    <w:rsid w:val="66E35FC7"/>
    <w:rsid w:val="66E73B0D"/>
    <w:rsid w:val="66E9DFA0"/>
    <w:rsid w:val="66ED629C"/>
    <w:rsid w:val="66EE612E"/>
    <w:rsid w:val="66EFB79B"/>
    <w:rsid w:val="66EFC491"/>
    <w:rsid w:val="66F163C0"/>
    <w:rsid w:val="66F36F21"/>
    <w:rsid w:val="66F4AA7F"/>
    <w:rsid w:val="66F4B9C2"/>
    <w:rsid w:val="66F552FC"/>
    <w:rsid w:val="66F61761"/>
    <w:rsid w:val="66F774D4"/>
    <w:rsid w:val="66F7CBE8"/>
    <w:rsid w:val="66FD341F"/>
    <w:rsid w:val="66FE2AAC"/>
    <w:rsid w:val="66FEAD1D"/>
    <w:rsid w:val="66FEB3E1"/>
    <w:rsid w:val="67000231"/>
    <w:rsid w:val="67009F5F"/>
    <w:rsid w:val="6701F53F"/>
    <w:rsid w:val="670307CF"/>
    <w:rsid w:val="670483A0"/>
    <w:rsid w:val="6704E576"/>
    <w:rsid w:val="6705A452"/>
    <w:rsid w:val="6706784A"/>
    <w:rsid w:val="67093CE6"/>
    <w:rsid w:val="670A0FC4"/>
    <w:rsid w:val="670D1998"/>
    <w:rsid w:val="670E26FA"/>
    <w:rsid w:val="670E5EEC"/>
    <w:rsid w:val="670EC9F0"/>
    <w:rsid w:val="6710651E"/>
    <w:rsid w:val="671100A6"/>
    <w:rsid w:val="67140DAC"/>
    <w:rsid w:val="6717F2B8"/>
    <w:rsid w:val="6718906F"/>
    <w:rsid w:val="671A066E"/>
    <w:rsid w:val="671BBD66"/>
    <w:rsid w:val="671D83B7"/>
    <w:rsid w:val="671F72D3"/>
    <w:rsid w:val="671F8840"/>
    <w:rsid w:val="6724D5C3"/>
    <w:rsid w:val="67254159"/>
    <w:rsid w:val="672580A2"/>
    <w:rsid w:val="67273998"/>
    <w:rsid w:val="672978E9"/>
    <w:rsid w:val="672BF17C"/>
    <w:rsid w:val="672C4BC9"/>
    <w:rsid w:val="672CFACF"/>
    <w:rsid w:val="672E31AA"/>
    <w:rsid w:val="6731342F"/>
    <w:rsid w:val="67316785"/>
    <w:rsid w:val="67322E3A"/>
    <w:rsid w:val="67326F82"/>
    <w:rsid w:val="6733AE2D"/>
    <w:rsid w:val="67343E4E"/>
    <w:rsid w:val="6734E66C"/>
    <w:rsid w:val="673C37B2"/>
    <w:rsid w:val="673C87AE"/>
    <w:rsid w:val="673CB3E6"/>
    <w:rsid w:val="67413D95"/>
    <w:rsid w:val="6741AB35"/>
    <w:rsid w:val="67459952"/>
    <w:rsid w:val="6746CC79"/>
    <w:rsid w:val="674735C3"/>
    <w:rsid w:val="6747BB8A"/>
    <w:rsid w:val="674CB3F6"/>
    <w:rsid w:val="674CCD2E"/>
    <w:rsid w:val="674E37ED"/>
    <w:rsid w:val="675069B3"/>
    <w:rsid w:val="6750B640"/>
    <w:rsid w:val="675183A5"/>
    <w:rsid w:val="6752BF18"/>
    <w:rsid w:val="6753E26A"/>
    <w:rsid w:val="675448F3"/>
    <w:rsid w:val="6754622D"/>
    <w:rsid w:val="6754727E"/>
    <w:rsid w:val="67549459"/>
    <w:rsid w:val="67565891"/>
    <w:rsid w:val="67566A92"/>
    <w:rsid w:val="67579F99"/>
    <w:rsid w:val="67586474"/>
    <w:rsid w:val="67598217"/>
    <w:rsid w:val="67598CAC"/>
    <w:rsid w:val="675B91A4"/>
    <w:rsid w:val="675C61D8"/>
    <w:rsid w:val="675CE4AE"/>
    <w:rsid w:val="675F6A1F"/>
    <w:rsid w:val="675FB9CC"/>
    <w:rsid w:val="67661B33"/>
    <w:rsid w:val="6767D707"/>
    <w:rsid w:val="6769B919"/>
    <w:rsid w:val="67705818"/>
    <w:rsid w:val="6770AECB"/>
    <w:rsid w:val="6770DAA1"/>
    <w:rsid w:val="67735476"/>
    <w:rsid w:val="6774E525"/>
    <w:rsid w:val="6777CC73"/>
    <w:rsid w:val="6778FD2F"/>
    <w:rsid w:val="677AE298"/>
    <w:rsid w:val="677B45BF"/>
    <w:rsid w:val="677B7F04"/>
    <w:rsid w:val="677BB307"/>
    <w:rsid w:val="677CF57A"/>
    <w:rsid w:val="677D6DD3"/>
    <w:rsid w:val="677E3EED"/>
    <w:rsid w:val="677F8D96"/>
    <w:rsid w:val="67805ECD"/>
    <w:rsid w:val="6780D466"/>
    <w:rsid w:val="67836898"/>
    <w:rsid w:val="678416FC"/>
    <w:rsid w:val="67865BEE"/>
    <w:rsid w:val="6787F0C4"/>
    <w:rsid w:val="67881D96"/>
    <w:rsid w:val="678835AC"/>
    <w:rsid w:val="678A9D28"/>
    <w:rsid w:val="678C1AAA"/>
    <w:rsid w:val="678D93FE"/>
    <w:rsid w:val="678E083B"/>
    <w:rsid w:val="678E0EE0"/>
    <w:rsid w:val="678E3108"/>
    <w:rsid w:val="678E3981"/>
    <w:rsid w:val="678F4209"/>
    <w:rsid w:val="678FBDF6"/>
    <w:rsid w:val="67937828"/>
    <w:rsid w:val="6794F74A"/>
    <w:rsid w:val="679568E2"/>
    <w:rsid w:val="6795A2D1"/>
    <w:rsid w:val="6796A064"/>
    <w:rsid w:val="67975B9D"/>
    <w:rsid w:val="67993D1D"/>
    <w:rsid w:val="679957EF"/>
    <w:rsid w:val="6799F196"/>
    <w:rsid w:val="679C1615"/>
    <w:rsid w:val="679D1332"/>
    <w:rsid w:val="679ECD79"/>
    <w:rsid w:val="679F6622"/>
    <w:rsid w:val="67A0E895"/>
    <w:rsid w:val="67A172CC"/>
    <w:rsid w:val="67A33736"/>
    <w:rsid w:val="67A36715"/>
    <w:rsid w:val="67A561EF"/>
    <w:rsid w:val="67A6CF71"/>
    <w:rsid w:val="67A855A4"/>
    <w:rsid w:val="67A943AC"/>
    <w:rsid w:val="67A9D431"/>
    <w:rsid w:val="67AA49AF"/>
    <w:rsid w:val="67AC2D22"/>
    <w:rsid w:val="67AE8E71"/>
    <w:rsid w:val="67B13C70"/>
    <w:rsid w:val="67B2A43A"/>
    <w:rsid w:val="67B4673B"/>
    <w:rsid w:val="67B4721C"/>
    <w:rsid w:val="67B4E279"/>
    <w:rsid w:val="67B9E20E"/>
    <w:rsid w:val="67BE955C"/>
    <w:rsid w:val="67BEAB10"/>
    <w:rsid w:val="67C0BA8D"/>
    <w:rsid w:val="67C32A2A"/>
    <w:rsid w:val="67C4E7F7"/>
    <w:rsid w:val="67C5F7F4"/>
    <w:rsid w:val="67C7726E"/>
    <w:rsid w:val="67C95DAD"/>
    <w:rsid w:val="67CB5F39"/>
    <w:rsid w:val="67CBA8DC"/>
    <w:rsid w:val="67CC4D41"/>
    <w:rsid w:val="67CCC957"/>
    <w:rsid w:val="67CE5AAE"/>
    <w:rsid w:val="67D27FA2"/>
    <w:rsid w:val="67D4E5C0"/>
    <w:rsid w:val="67D56C58"/>
    <w:rsid w:val="67D59C25"/>
    <w:rsid w:val="67D7D1C9"/>
    <w:rsid w:val="67D8B75F"/>
    <w:rsid w:val="67D9A0A1"/>
    <w:rsid w:val="67DA25BE"/>
    <w:rsid w:val="67DBD2AB"/>
    <w:rsid w:val="67DBDF5C"/>
    <w:rsid w:val="67DDCA06"/>
    <w:rsid w:val="67DFE694"/>
    <w:rsid w:val="67E00F79"/>
    <w:rsid w:val="67E08EB7"/>
    <w:rsid w:val="67E09A02"/>
    <w:rsid w:val="67E1A0FB"/>
    <w:rsid w:val="67E27D0C"/>
    <w:rsid w:val="67E3D33F"/>
    <w:rsid w:val="67E4023B"/>
    <w:rsid w:val="67E68639"/>
    <w:rsid w:val="67E8C3A6"/>
    <w:rsid w:val="67EBF857"/>
    <w:rsid w:val="67EFAD3C"/>
    <w:rsid w:val="67F52EE4"/>
    <w:rsid w:val="67F5A3F0"/>
    <w:rsid w:val="67F5B40C"/>
    <w:rsid w:val="67FADA68"/>
    <w:rsid w:val="67FC7BA6"/>
    <w:rsid w:val="67FE9F9E"/>
    <w:rsid w:val="67FF6213"/>
    <w:rsid w:val="680040E9"/>
    <w:rsid w:val="68030E27"/>
    <w:rsid w:val="68035F28"/>
    <w:rsid w:val="6804074E"/>
    <w:rsid w:val="68041676"/>
    <w:rsid w:val="680478A3"/>
    <w:rsid w:val="6804F6D8"/>
    <w:rsid w:val="6808F41D"/>
    <w:rsid w:val="680AC1F6"/>
    <w:rsid w:val="680B2046"/>
    <w:rsid w:val="680B68C0"/>
    <w:rsid w:val="680D8934"/>
    <w:rsid w:val="680EB079"/>
    <w:rsid w:val="68121692"/>
    <w:rsid w:val="681261B3"/>
    <w:rsid w:val="6812FDF6"/>
    <w:rsid w:val="6813D6A0"/>
    <w:rsid w:val="6814808D"/>
    <w:rsid w:val="681849A0"/>
    <w:rsid w:val="68196822"/>
    <w:rsid w:val="681A009B"/>
    <w:rsid w:val="681A1CB4"/>
    <w:rsid w:val="681B118C"/>
    <w:rsid w:val="681B83CA"/>
    <w:rsid w:val="681BB055"/>
    <w:rsid w:val="681D52CA"/>
    <w:rsid w:val="681D74CA"/>
    <w:rsid w:val="682227C0"/>
    <w:rsid w:val="68245094"/>
    <w:rsid w:val="6826B3DC"/>
    <w:rsid w:val="68301B90"/>
    <w:rsid w:val="6830B5E3"/>
    <w:rsid w:val="6830BDF7"/>
    <w:rsid w:val="6832DE45"/>
    <w:rsid w:val="683652E2"/>
    <w:rsid w:val="6838A421"/>
    <w:rsid w:val="683A5BBF"/>
    <w:rsid w:val="683A766C"/>
    <w:rsid w:val="683B2C91"/>
    <w:rsid w:val="683B75FB"/>
    <w:rsid w:val="683CEBF3"/>
    <w:rsid w:val="683DBE03"/>
    <w:rsid w:val="683E05A9"/>
    <w:rsid w:val="683E341B"/>
    <w:rsid w:val="683F4D71"/>
    <w:rsid w:val="68422404"/>
    <w:rsid w:val="6842395E"/>
    <w:rsid w:val="68430D4C"/>
    <w:rsid w:val="6844089B"/>
    <w:rsid w:val="68457914"/>
    <w:rsid w:val="684587A8"/>
    <w:rsid w:val="6845E942"/>
    <w:rsid w:val="6845FDA2"/>
    <w:rsid w:val="6846EDB7"/>
    <w:rsid w:val="68485DD8"/>
    <w:rsid w:val="6849AB1B"/>
    <w:rsid w:val="684B6797"/>
    <w:rsid w:val="684D7383"/>
    <w:rsid w:val="684DBA14"/>
    <w:rsid w:val="684E92DD"/>
    <w:rsid w:val="684F132B"/>
    <w:rsid w:val="684FC2AF"/>
    <w:rsid w:val="6850AE5F"/>
    <w:rsid w:val="6850D54B"/>
    <w:rsid w:val="68511AFB"/>
    <w:rsid w:val="685562C2"/>
    <w:rsid w:val="685BC5AE"/>
    <w:rsid w:val="6860F3B5"/>
    <w:rsid w:val="68660333"/>
    <w:rsid w:val="68664AEB"/>
    <w:rsid w:val="6866594A"/>
    <w:rsid w:val="6866A1E3"/>
    <w:rsid w:val="68680481"/>
    <w:rsid w:val="68695BF9"/>
    <w:rsid w:val="68698BDB"/>
    <w:rsid w:val="686B25BB"/>
    <w:rsid w:val="686C9400"/>
    <w:rsid w:val="686DC3C8"/>
    <w:rsid w:val="68703A47"/>
    <w:rsid w:val="6871C862"/>
    <w:rsid w:val="68757E52"/>
    <w:rsid w:val="6875C51B"/>
    <w:rsid w:val="6876066D"/>
    <w:rsid w:val="6877AF45"/>
    <w:rsid w:val="6877D0F4"/>
    <w:rsid w:val="687AD51D"/>
    <w:rsid w:val="687F50BA"/>
    <w:rsid w:val="687FE1EB"/>
    <w:rsid w:val="68812FCE"/>
    <w:rsid w:val="6881E3B3"/>
    <w:rsid w:val="6882AB20"/>
    <w:rsid w:val="6882C0B3"/>
    <w:rsid w:val="68882E5C"/>
    <w:rsid w:val="688A2BED"/>
    <w:rsid w:val="688EA9A7"/>
    <w:rsid w:val="6890F5DB"/>
    <w:rsid w:val="6891A650"/>
    <w:rsid w:val="689384B7"/>
    <w:rsid w:val="68949E59"/>
    <w:rsid w:val="68952C5D"/>
    <w:rsid w:val="6895D788"/>
    <w:rsid w:val="689691B9"/>
    <w:rsid w:val="68971DFA"/>
    <w:rsid w:val="6897963B"/>
    <w:rsid w:val="689A7D4C"/>
    <w:rsid w:val="689C54B5"/>
    <w:rsid w:val="689D39F5"/>
    <w:rsid w:val="689E0275"/>
    <w:rsid w:val="689EF51B"/>
    <w:rsid w:val="689FBBF5"/>
    <w:rsid w:val="68A07BF1"/>
    <w:rsid w:val="68A2BD79"/>
    <w:rsid w:val="68A30F0A"/>
    <w:rsid w:val="68A56AEA"/>
    <w:rsid w:val="68A6D832"/>
    <w:rsid w:val="68A7729C"/>
    <w:rsid w:val="68A7C66C"/>
    <w:rsid w:val="68AA3BC0"/>
    <w:rsid w:val="68ACF4F4"/>
    <w:rsid w:val="68AE47C9"/>
    <w:rsid w:val="68AF76C9"/>
    <w:rsid w:val="68AFB8AF"/>
    <w:rsid w:val="68B1DC23"/>
    <w:rsid w:val="68B59352"/>
    <w:rsid w:val="68B74186"/>
    <w:rsid w:val="68B82467"/>
    <w:rsid w:val="68BB78D9"/>
    <w:rsid w:val="68BC98EA"/>
    <w:rsid w:val="68BC9E7A"/>
    <w:rsid w:val="68BD9825"/>
    <w:rsid w:val="68C429DC"/>
    <w:rsid w:val="68C50684"/>
    <w:rsid w:val="68C8492D"/>
    <w:rsid w:val="68C9BB16"/>
    <w:rsid w:val="68CC7E44"/>
    <w:rsid w:val="68CCD3D8"/>
    <w:rsid w:val="68CD87FB"/>
    <w:rsid w:val="68D0BFB8"/>
    <w:rsid w:val="68D1EA48"/>
    <w:rsid w:val="68D3957B"/>
    <w:rsid w:val="68D64B63"/>
    <w:rsid w:val="68D718E3"/>
    <w:rsid w:val="68D92575"/>
    <w:rsid w:val="68DE8B2B"/>
    <w:rsid w:val="68DFEAE5"/>
    <w:rsid w:val="68E5042B"/>
    <w:rsid w:val="68E72067"/>
    <w:rsid w:val="68EA5C32"/>
    <w:rsid w:val="68EBFF3C"/>
    <w:rsid w:val="68F11B6D"/>
    <w:rsid w:val="68F2BC62"/>
    <w:rsid w:val="68F4C277"/>
    <w:rsid w:val="68F5A1B8"/>
    <w:rsid w:val="68F63D2B"/>
    <w:rsid w:val="68FCBDEE"/>
    <w:rsid w:val="68FD0989"/>
    <w:rsid w:val="68FDA173"/>
    <w:rsid w:val="68FDE9B9"/>
    <w:rsid w:val="68FECC0F"/>
    <w:rsid w:val="69004534"/>
    <w:rsid w:val="69030EE0"/>
    <w:rsid w:val="69039B72"/>
    <w:rsid w:val="6905B88C"/>
    <w:rsid w:val="6906779F"/>
    <w:rsid w:val="690CDFA5"/>
    <w:rsid w:val="690E0156"/>
    <w:rsid w:val="690F61F6"/>
    <w:rsid w:val="6911F921"/>
    <w:rsid w:val="6913BE39"/>
    <w:rsid w:val="6913FFCA"/>
    <w:rsid w:val="69168C72"/>
    <w:rsid w:val="6916F633"/>
    <w:rsid w:val="691891DB"/>
    <w:rsid w:val="6918CA06"/>
    <w:rsid w:val="691BFCAD"/>
    <w:rsid w:val="691E37A5"/>
    <w:rsid w:val="691FBC2F"/>
    <w:rsid w:val="69201EC3"/>
    <w:rsid w:val="69208C9D"/>
    <w:rsid w:val="69249DFB"/>
    <w:rsid w:val="69260362"/>
    <w:rsid w:val="69278716"/>
    <w:rsid w:val="692A18EC"/>
    <w:rsid w:val="692AD7B9"/>
    <w:rsid w:val="692B9F38"/>
    <w:rsid w:val="692F61B5"/>
    <w:rsid w:val="69305C14"/>
    <w:rsid w:val="6930C15F"/>
    <w:rsid w:val="6931CB32"/>
    <w:rsid w:val="69332DA6"/>
    <w:rsid w:val="6936837D"/>
    <w:rsid w:val="69374835"/>
    <w:rsid w:val="693930CB"/>
    <w:rsid w:val="693B5B8F"/>
    <w:rsid w:val="693BB82C"/>
    <w:rsid w:val="693BCE0B"/>
    <w:rsid w:val="693DC513"/>
    <w:rsid w:val="693ED2E9"/>
    <w:rsid w:val="69403E5A"/>
    <w:rsid w:val="6940AE5D"/>
    <w:rsid w:val="69428963"/>
    <w:rsid w:val="69440EE1"/>
    <w:rsid w:val="69445AFE"/>
    <w:rsid w:val="694479C0"/>
    <w:rsid w:val="694ADD3D"/>
    <w:rsid w:val="694EF289"/>
    <w:rsid w:val="694FF5FC"/>
    <w:rsid w:val="6950F55F"/>
    <w:rsid w:val="695596F1"/>
    <w:rsid w:val="6957D13F"/>
    <w:rsid w:val="69581CA0"/>
    <w:rsid w:val="69582EDB"/>
    <w:rsid w:val="695C2959"/>
    <w:rsid w:val="695CEC53"/>
    <w:rsid w:val="695DB2C4"/>
    <w:rsid w:val="695E0798"/>
    <w:rsid w:val="695E3713"/>
    <w:rsid w:val="695FF7C5"/>
    <w:rsid w:val="696A6C13"/>
    <w:rsid w:val="69704C2B"/>
    <w:rsid w:val="697515EC"/>
    <w:rsid w:val="6976F777"/>
    <w:rsid w:val="6978F958"/>
    <w:rsid w:val="697AE0C4"/>
    <w:rsid w:val="697B9CD3"/>
    <w:rsid w:val="697E2FDE"/>
    <w:rsid w:val="69802D71"/>
    <w:rsid w:val="69813C2A"/>
    <w:rsid w:val="698223E2"/>
    <w:rsid w:val="6983E204"/>
    <w:rsid w:val="6984EEB6"/>
    <w:rsid w:val="6985C44E"/>
    <w:rsid w:val="698637FA"/>
    <w:rsid w:val="69871A3B"/>
    <w:rsid w:val="6987238E"/>
    <w:rsid w:val="698828C0"/>
    <w:rsid w:val="698908C2"/>
    <w:rsid w:val="698A3105"/>
    <w:rsid w:val="698AD884"/>
    <w:rsid w:val="698CEAF8"/>
    <w:rsid w:val="698E2F72"/>
    <w:rsid w:val="698E811E"/>
    <w:rsid w:val="699065C2"/>
    <w:rsid w:val="6991BFD5"/>
    <w:rsid w:val="6991CF24"/>
    <w:rsid w:val="6995066A"/>
    <w:rsid w:val="6995891A"/>
    <w:rsid w:val="6996D7FD"/>
    <w:rsid w:val="699781E6"/>
    <w:rsid w:val="69983A5F"/>
    <w:rsid w:val="699A10D8"/>
    <w:rsid w:val="699B2543"/>
    <w:rsid w:val="699B554E"/>
    <w:rsid w:val="699D1F26"/>
    <w:rsid w:val="699E327B"/>
    <w:rsid w:val="699E6CA9"/>
    <w:rsid w:val="699E9BBA"/>
    <w:rsid w:val="699EE1A5"/>
    <w:rsid w:val="699FB3D6"/>
    <w:rsid w:val="69A0E315"/>
    <w:rsid w:val="69A20AB0"/>
    <w:rsid w:val="69A286DF"/>
    <w:rsid w:val="69A34A2A"/>
    <w:rsid w:val="69A3D63D"/>
    <w:rsid w:val="69A48E65"/>
    <w:rsid w:val="69A4CD7C"/>
    <w:rsid w:val="69A55933"/>
    <w:rsid w:val="69A5A1E8"/>
    <w:rsid w:val="69A66ADF"/>
    <w:rsid w:val="69A6C79F"/>
    <w:rsid w:val="69A73570"/>
    <w:rsid w:val="69A7BC02"/>
    <w:rsid w:val="69A7F326"/>
    <w:rsid w:val="69B4C1B4"/>
    <w:rsid w:val="69B4DA55"/>
    <w:rsid w:val="69B65E8F"/>
    <w:rsid w:val="69B7A5D3"/>
    <w:rsid w:val="69B88AFD"/>
    <w:rsid w:val="69BB0F02"/>
    <w:rsid w:val="69BB2361"/>
    <w:rsid w:val="69BBF38E"/>
    <w:rsid w:val="69BD4B02"/>
    <w:rsid w:val="69BF99F9"/>
    <w:rsid w:val="69C2A258"/>
    <w:rsid w:val="69C476AB"/>
    <w:rsid w:val="69C51EAB"/>
    <w:rsid w:val="69C674B5"/>
    <w:rsid w:val="69C8341D"/>
    <w:rsid w:val="69C9FD8F"/>
    <w:rsid w:val="69CB79F3"/>
    <w:rsid w:val="69CBCEAF"/>
    <w:rsid w:val="69CBF3CC"/>
    <w:rsid w:val="69CD7C10"/>
    <w:rsid w:val="69CE1AAB"/>
    <w:rsid w:val="69CFE8E9"/>
    <w:rsid w:val="69D41665"/>
    <w:rsid w:val="69D4257A"/>
    <w:rsid w:val="69D4AF14"/>
    <w:rsid w:val="69D57C3A"/>
    <w:rsid w:val="69D5F0C9"/>
    <w:rsid w:val="69D70526"/>
    <w:rsid w:val="69D8B856"/>
    <w:rsid w:val="69D9DF88"/>
    <w:rsid w:val="69DA5C20"/>
    <w:rsid w:val="69DD92F5"/>
    <w:rsid w:val="69DE37B6"/>
    <w:rsid w:val="69DF760C"/>
    <w:rsid w:val="69E0D58D"/>
    <w:rsid w:val="69E17EE2"/>
    <w:rsid w:val="69E5B448"/>
    <w:rsid w:val="69E6ED5C"/>
    <w:rsid w:val="69E818B5"/>
    <w:rsid w:val="69E82E1D"/>
    <w:rsid w:val="69EB9B64"/>
    <w:rsid w:val="69F385AA"/>
    <w:rsid w:val="69F8201C"/>
    <w:rsid w:val="69F95275"/>
    <w:rsid w:val="69FA1A4F"/>
    <w:rsid w:val="69FAA30B"/>
    <w:rsid w:val="69FE7BE5"/>
    <w:rsid w:val="69FF7669"/>
    <w:rsid w:val="6A017D83"/>
    <w:rsid w:val="6A03EF1B"/>
    <w:rsid w:val="6A041709"/>
    <w:rsid w:val="6A047F8E"/>
    <w:rsid w:val="6A0529B7"/>
    <w:rsid w:val="6A06A5E6"/>
    <w:rsid w:val="6A09F85E"/>
    <w:rsid w:val="6A0CB41F"/>
    <w:rsid w:val="6A0EB66F"/>
    <w:rsid w:val="6A0FABAE"/>
    <w:rsid w:val="6A11471B"/>
    <w:rsid w:val="6A1234B6"/>
    <w:rsid w:val="6A130EFE"/>
    <w:rsid w:val="6A137876"/>
    <w:rsid w:val="6A16AA49"/>
    <w:rsid w:val="6A17971D"/>
    <w:rsid w:val="6A1AB74D"/>
    <w:rsid w:val="6A1C9664"/>
    <w:rsid w:val="6A1CC627"/>
    <w:rsid w:val="6A1DFF4F"/>
    <w:rsid w:val="6A1E6F82"/>
    <w:rsid w:val="6A2193D0"/>
    <w:rsid w:val="6A241835"/>
    <w:rsid w:val="6A2A3DE5"/>
    <w:rsid w:val="6A2BD973"/>
    <w:rsid w:val="6A2D18AD"/>
    <w:rsid w:val="6A2D36CB"/>
    <w:rsid w:val="6A2EB7F3"/>
    <w:rsid w:val="6A2F3B29"/>
    <w:rsid w:val="6A30CE50"/>
    <w:rsid w:val="6A3164D3"/>
    <w:rsid w:val="6A326DA5"/>
    <w:rsid w:val="6A38A878"/>
    <w:rsid w:val="6A3F783B"/>
    <w:rsid w:val="6A40734F"/>
    <w:rsid w:val="6A411DB2"/>
    <w:rsid w:val="6A41C14D"/>
    <w:rsid w:val="6A444BF0"/>
    <w:rsid w:val="6A446062"/>
    <w:rsid w:val="6A475FAE"/>
    <w:rsid w:val="6A47E6A0"/>
    <w:rsid w:val="6A485FC8"/>
    <w:rsid w:val="6A4B02B3"/>
    <w:rsid w:val="6A4B6C3B"/>
    <w:rsid w:val="6A4C6A38"/>
    <w:rsid w:val="6A4E6CEE"/>
    <w:rsid w:val="6A4F98A5"/>
    <w:rsid w:val="6A51D6F7"/>
    <w:rsid w:val="6A53481D"/>
    <w:rsid w:val="6A5460F2"/>
    <w:rsid w:val="6A54AE50"/>
    <w:rsid w:val="6A5CAD6C"/>
    <w:rsid w:val="6A5EC5B3"/>
    <w:rsid w:val="6A606007"/>
    <w:rsid w:val="6A60AC21"/>
    <w:rsid w:val="6A6105AE"/>
    <w:rsid w:val="6A620B29"/>
    <w:rsid w:val="6A622293"/>
    <w:rsid w:val="6A62AE22"/>
    <w:rsid w:val="6A64CE50"/>
    <w:rsid w:val="6A67FA0B"/>
    <w:rsid w:val="6A68F6BB"/>
    <w:rsid w:val="6A6BE811"/>
    <w:rsid w:val="6A6C3962"/>
    <w:rsid w:val="6A6CD6CC"/>
    <w:rsid w:val="6A6E3DCC"/>
    <w:rsid w:val="6A6EA780"/>
    <w:rsid w:val="6A6ECB62"/>
    <w:rsid w:val="6A700D08"/>
    <w:rsid w:val="6A702E18"/>
    <w:rsid w:val="6A705E95"/>
    <w:rsid w:val="6A7147EA"/>
    <w:rsid w:val="6A7306A5"/>
    <w:rsid w:val="6A734C7B"/>
    <w:rsid w:val="6A745759"/>
    <w:rsid w:val="6A794605"/>
    <w:rsid w:val="6A7C9547"/>
    <w:rsid w:val="6A7EEF90"/>
    <w:rsid w:val="6A81FE7E"/>
    <w:rsid w:val="6A847DBB"/>
    <w:rsid w:val="6A871C4E"/>
    <w:rsid w:val="6A8C77DD"/>
    <w:rsid w:val="6A8CF990"/>
    <w:rsid w:val="6A90C91F"/>
    <w:rsid w:val="6A915630"/>
    <w:rsid w:val="6A9267D7"/>
    <w:rsid w:val="6A927C34"/>
    <w:rsid w:val="6A9407F8"/>
    <w:rsid w:val="6A95BF3D"/>
    <w:rsid w:val="6A98986A"/>
    <w:rsid w:val="6A992748"/>
    <w:rsid w:val="6A99748B"/>
    <w:rsid w:val="6A9A9440"/>
    <w:rsid w:val="6A9AA5A8"/>
    <w:rsid w:val="6A9C86C6"/>
    <w:rsid w:val="6AA1742B"/>
    <w:rsid w:val="6AA2C7F5"/>
    <w:rsid w:val="6AA419B6"/>
    <w:rsid w:val="6AA6027A"/>
    <w:rsid w:val="6AA70CFE"/>
    <w:rsid w:val="6AAC1D0E"/>
    <w:rsid w:val="6AAD28B6"/>
    <w:rsid w:val="6AAE7A95"/>
    <w:rsid w:val="6AB3EE01"/>
    <w:rsid w:val="6AB589ED"/>
    <w:rsid w:val="6AB64A24"/>
    <w:rsid w:val="6ABAB842"/>
    <w:rsid w:val="6ABE0DB4"/>
    <w:rsid w:val="6ABE4C72"/>
    <w:rsid w:val="6ABF3870"/>
    <w:rsid w:val="6AC0F7EF"/>
    <w:rsid w:val="6AC1C047"/>
    <w:rsid w:val="6AC1C53B"/>
    <w:rsid w:val="6AC3A739"/>
    <w:rsid w:val="6AC5B25A"/>
    <w:rsid w:val="6AC5FD0A"/>
    <w:rsid w:val="6ACB0EFE"/>
    <w:rsid w:val="6ACDC7EB"/>
    <w:rsid w:val="6AD0A63E"/>
    <w:rsid w:val="6AD27727"/>
    <w:rsid w:val="6AD286D7"/>
    <w:rsid w:val="6AD29316"/>
    <w:rsid w:val="6AD3A0B9"/>
    <w:rsid w:val="6AD581E7"/>
    <w:rsid w:val="6AD7EF93"/>
    <w:rsid w:val="6AD8F833"/>
    <w:rsid w:val="6ADC3814"/>
    <w:rsid w:val="6ADC70E0"/>
    <w:rsid w:val="6ADC89FD"/>
    <w:rsid w:val="6AE054D6"/>
    <w:rsid w:val="6AE24E80"/>
    <w:rsid w:val="6AE35F87"/>
    <w:rsid w:val="6AE47BB3"/>
    <w:rsid w:val="6AE5D798"/>
    <w:rsid w:val="6AE6375E"/>
    <w:rsid w:val="6AE79BAF"/>
    <w:rsid w:val="6AE818E8"/>
    <w:rsid w:val="6AEC0D84"/>
    <w:rsid w:val="6AED231C"/>
    <w:rsid w:val="6AEE0249"/>
    <w:rsid w:val="6AEE3617"/>
    <w:rsid w:val="6AEE6F7A"/>
    <w:rsid w:val="6AEF8F74"/>
    <w:rsid w:val="6AEFFD4B"/>
    <w:rsid w:val="6AF0D248"/>
    <w:rsid w:val="6AF46E6B"/>
    <w:rsid w:val="6AF4712F"/>
    <w:rsid w:val="6AF4EB6E"/>
    <w:rsid w:val="6AF5678E"/>
    <w:rsid w:val="6AF67553"/>
    <w:rsid w:val="6AF7161C"/>
    <w:rsid w:val="6AF79D90"/>
    <w:rsid w:val="6AFC930C"/>
    <w:rsid w:val="6AFDE082"/>
    <w:rsid w:val="6AFFDF8E"/>
    <w:rsid w:val="6B029556"/>
    <w:rsid w:val="6B03527F"/>
    <w:rsid w:val="6B048D23"/>
    <w:rsid w:val="6B05F6A6"/>
    <w:rsid w:val="6B066388"/>
    <w:rsid w:val="6B06F2CD"/>
    <w:rsid w:val="6B075D34"/>
    <w:rsid w:val="6B0A2F7A"/>
    <w:rsid w:val="6B0A3849"/>
    <w:rsid w:val="6B0B4721"/>
    <w:rsid w:val="6B0F8A31"/>
    <w:rsid w:val="6B0FDF9E"/>
    <w:rsid w:val="6B107B7A"/>
    <w:rsid w:val="6B114F75"/>
    <w:rsid w:val="6B124571"/>
    <w:rsid w:val="6B130295"/>
    <w:rsid w:val="6B19678D"/>
    <w:rsid w:val="6B1AA2A7"/>
    <w:rsid w:val="6B1AACC9"/>
    <w:rsid w:val="6B1B4DAC"/>
    <w:rsid w:val="6B1BBE8D"/>
    <w:rsid w:val="6B1D40BD"/>
    <w:rsid w:val="6B1E92E3"/>
    <w:rsid w:val="6B1EA631"/>
    <w:rsid w:val="6B1EEDBD"/>
    <w:rsid w:val="6B1F32B0"/>
    <w:rsid w:val="6B204853"/>
    <w:rsid w:val="6B207DD9"/>
    <w:rsid w:val="6B210A80"/>
    <w:rsid w:val="6B218FDA"/>
    <w:rsid w:val="6B22D1F8"/>
    <w:rsid w:val="6B22E801"/>
    <w:rsid w:val="6B27505B"/>
    <w:rsid w:val="6B299DF0"/>
    <w:rsid w:val="6B2C5523"/>
    <w:rsid w:val="6B2CB525"/>
    <w:rsid w:val="6B302852"/>
    <w:rsid w:val="6B30EB26"/>
    <w:rsid w:val="6B3328B6"/>
    <w:rsid w:val="6B357259"/>
    <w:rsid w:val="6B3774D8"/>
    <w:rsid w:val="6B38EF8B"/>
    <w:rsid w:val="6B39DBB3"/>
    <w:rsid w:val="6B3BA261"/>
    <w:rsid w:val="6B3D4143"/>
    <w:rsid w:val="6B3D914B"/>
    <w:rsid w:val="6B3DE622"/>
    <w:rsid w:val="6B40252D"/>
    <w:rsid w:val="6B415DD8"/>
    <w:rsid w:val="6B439CC5"/>
    <w:rsid w:val="6B45D9D6"/>
    <w:rsid w:val="6B489EFC"/>
    <w:rsid w:val="6B4A967C"/>
    <w:rsid w:val="6B4B47FE"/>
    <w:rsid w:val="6B4D1266"/>
    <w:rsid w:val="6B50697C"/>
    <w:rsid w:val="6B51FCBF"/>
    <w:rsid w:val="6B533E84"/>
    <w:rsid w:val="6B534614"/>
    <w:rsid w:val="6B54AB03"/>
    <w:rsid w:val="6B555A7B"/>
    <w:rsid w:val="6B568A02"/>
    <w:rsid w:val="6B56C640"/>
    <w:rsid w:val="6B57B054"/>
    <w:rsid w:val="6B5AF5EB"/>
    <w:rsid w:val="6B5BA0B9"/>
    <w:rsid w:val="6B5BC272"/>
    <w:rsid w:val="6B5D15FB"/>
    <w:rsid w:val="6B5D6BAE"/>
    <w:rsid w:val="6B5DE46B"/>
    <w:rsid w:val="6B5ED868"/>
    <w:rsid w:val="6B61D654"/>
    <w:rsid w:val="6B645F1A"/>
    <w:rsid w:val="6B658FDF"/>
    <w:rsid w:val="6B66273E"/>
    <w:rsid w:val="6B68029D"/>
    <w:rsid w:val="6B69DE13"/>
    <w:rsid w:val="6B7112EC"/>
    <w:rsid w:val="6B7229C8"/>
    <w:rsid w:val="6B748BEE"/>
    <w:rsid w:val="6B765158"/>
    <w:rsid w:val="6B76D682"/>
    <w:rsid w:val="6B7B66C8"/>
    <w:rsid w:val="6B7D2296"/>
    <w:rsid w:val="6B7D7E96"/>
    <w:rsid w:val="6B7F2DE2"/>
    <w:rsid w:val="6B7F44A2"/>
    <w:rsid w:val="6B7F4D57"/>
    <w:rsid w:val="6B80091A"/>
    <w:rsid w:val="6B8015FB"/>
    <w:rsid w:val="6B826827"/>
    <w:rsid w:val="6B82FA84"/>
    <w:rsid w:val="6B83D903"/>
    <w:rsid w:val="6B85DD16"/>
    <w:rsid w:val="6B877D1C"/>
    <w:rsid w:val="6B901B68"/>
    <w:rsid w:val="6B93CC60"/>
    <w:rsid w:val="6B95C0CB"/>
    <w:rsid w:val="6B97A05A"/>
    <w:rsid w:val="6B9B437F"/>
    <w:rsid w:val="6B9C25FA"/>
    <w:rsid w:val="6B9C5152"/>
    <w:rsid w:val="6B9EC169"/>
    <w:rsid w:val="6BA2F67D"/>
    <w:rsid w:val="6BA62A0C"/>
    <w:rsid w:val="6BA64564"/>
    <w:rsid w:val="6BA7FF66"/>
    <w:rsid w:val="6BA9E437"/>
    <w:rsid w:val="6BAA4B82"/>
    <w:rsid w:val="6BAA782D"/>
    <w:rsid w:val="6BAB033D"/>
    <w:rsid w:val="6BAB0629"/>
    <w:rsid w:val="6BAB0D83"/>
    <w:rsid w:val="6BABB1D0"/>
    <w:rsid w:val="6BB1F49A"/>
    <w:rsid w:val="6BB5C56D"/>
    <w:rsid w:val="6BB5F645"/>
    <w:rsid w:val="6BB5FE31"/>
    <w:rsid w:val="6BB6D49C"/>
    <w:rsid w:val="6BBB4FDC"/>
    <w:rsid w:val="6BBB6AC4"/>
    <w:rsid w:val="6BBD4423"/>
    <w:rsid w:val="6BBDC246"/>
    <w:rsid w:val="6BC0A3A0"/>
    <w:rsid w:val="6BC1AC02"/>
    <w:rsid w:val="6BC27307"/>
    <w:rsid w:val="6BC41B84"/>
    <w:rsid w:val="6BC5F267"/>
    <w:rsid w:val="6BC62634"/>
    <w:rsid w:val="6BC65EB6"/>
    <w:rsid w:val="6BC72636"/>
    <w:rsid w:val="6BC7FEE2"/>
    <w:rsid w:val="6BC92A81"/>
    <w:rsid w:val="6BC97487"/>
    <w:rsid w:val="6BCD1D77"/>
    <w:rsid w:val="6BD27BF0"/>
    <w:rsid w:val="6BD2AB8B"/>
    <w:rsid w:val="6BD30A8D"/>
    <w:rsid w:val="6BD38C89"/>
    <w:rsid w:val="6BD3D157"/>
    <w:rsid w:val="6BD94C12"/>
    <w:rsid w:val="6BD99133"/>
    <w:rsid w:val="6BD99C74"/>
    <w:rsid w:val="6BDB13B1"/>
    <w:rsid w:val="6BDC05EF"/>
    <w:rsid w:val="6BE10521"/>
    <w:rsid w:val="6BE28442"/>
    <w:rsid w:val="6BE7B318"/>
    <w:rsid w:val="6BEC604F"/>
    <w:rsid w:val="6BECF625"/>
    <w:rsid w:val="6BED62E8"/>
    <w:rsid w:val="6BEDBE41"/>
    <w:rsid w:val="6BEE2056"/>
    <w:rsid w:val="6BEFA728"/>
    <w:rsid w:val="6BF46B7B"/>
    <w:rsid w:val="6BF49B42"/>
    <w:rsid w:val="6BF6B4F0"/>
    <w:rsid w:val="6BF82153"/>
    <w:rsid w:val="6BF8B6F9"/>
    <w:rsid w:val="6BF9898B"/>
    <w:rsid w:val="6BF9B357"/>
    <w:rsid w:val="6BFA0DC0"/>
    <w:rsid w:val="6BFB6D9A"/>
    <w:rsid w:val="6BFBAD21"/>
    <w:rsid w:val="6BFC5A78"/>
    <w:rsid w:val="6BFD6521"/>
    <w:rsid w:val="6BFE3FEF"/>
    <w:rsid w:val="6BFED79C"/>
    <w:rsid w:val="6BFF6AD7"/>
    <w:rsid w:val="6C01072E"/>
    <w:rsid w:val="6C022335"/>
    <w:rsid w:val="6C023DE7"/>
    <w:rsid w:val="6C033ECD"/>
    <w:rsid w:val="6C05601C"/>
    <w:rsid w:val="6C07F6F1"/>
    <w:rsid w:val="6C09FC68"/>
    <w:rsid w:val="6C0A4B6B"/>
    <w:rsid w:val="6C0C0C28"/>
    <w:rsid w:val="6C0EE01C"/>
    <w:rsid w:val="6C0F839C"/>
    <w:rsid w:val="6C0FF04F"/>
    <w:rsid w:val="6C1018EE"/>
    <w:rsid w:val="6C15680A"/>
    <w:rsid w:val="6C156D32"/>
    <w:rsid w:val="6C1874F1"/>
    <w:rsid w:val="6C199864"/>
    <w:rsid w:val="6C1A47C9"/>
    <w:rsid w:val="6C201BF9"/>
    <w:rsid w:val="6C21066B"/>
    <w:rsid w:val="6C21EFA9"/>
    <w:rsid w:val="6C228D7C"/>
    <w:rsid w:val="6C233301"/>
    <w:rsid w:val="6C2806AE"/>
    <w:rsid w:val="6C288BED"/>
    <w:rsid w:val="6C2E855B"/>
    <w:rsid w:val="6C315F10"/>
    <w:rsid w:val="6C35ED2C"/>
    <w:rsid w:val="6C38A745"/>
    <w:rsid w:val="6C39ADF6"/>
    <w:rsid w:val="6C3AD30E"/>
    <w:rsid w:val="6C3D7A50"/>
    <w:rsid w:val="6C3E898D"/>
    <w:rsid w:val="6C409EB0"/>
    <w:rsid w:val="6C43322A"/>
    <w:rsid w:val="6C44BE35"/>
    <w:rsid w:val="6C473CB2"/>
    <w:rsid w:val="6C4741AD"/>
    <w:rsid w:val="6C493BB8"/>
    <w:rsid w:val="6C499525"/>
    <w:rsid w:val="6C49FA04"/>
    <w:rsid w:val="6C4A3440"/>
    <w:rsid w:val="6C4BDC21"/>
    <w:rsid w:val="6C4BFC4F"/>
    <w:rsid w:val="6C4DF78F"/>
    <w:rsid w:val="6C50BC73"/>
    <w:rsid w:val="6C558328"/>
    <w:rsid w:val="6C56720D"/>
    <w:rsid w:val="6C59D14F"/>
    <w:rsid w:val="6C5A2409"/>
    <w:rsid w:val="6C5A815A"/>
    <w:rsid w:val="6C5E6995"/>
    <w:rsid w:val="6C604872"/>
    <w:rsid w:val="6C60A414"/>
    <w:rsid w:val="6C62FD2D"/>
    <w:rsid w:val="6C63B835"/>
    <w:rsid w:val="6C6496DC"/>
    <w:rsid w:val="6C66B978"/>
    <w:rsid w:val="6C682061"/>
    <w:rsid w:val="6C687EE4"/>
    <w:rsid w:val="6C6A2179"/>
    <w:rsid w:val="6C6B9BF0"/>
    <w:rsid w:val="6C6D6E37"/>
    <w:rsid w:val="6C6F33A2"/>
    <w:rsid w:val="6C6F39A4"/>
    <w:rsid w:val="6C705E11"/>
    <w:rsid w:val="6C710237"/>
    <w:rsid w:val="6C73FA61"/>
    <w:rsid w:val="6C744CC2"/>
    <w:rsid w:val="6C74DBCF"/>
    <w:rsid w:val="6C7751F5"/>
    <w:rsid w:val="6C77615D"/>
    <w:rsid w:val="6C788BF6"/>
    <w:rsid w:val="6C79E61E"/>
    <w:rsid w:val="6C7AA975"/>
    <w:rsid w:val="6C7E70A6"/>
    <w:rsid w:val="6C7FB304"/>
    <w:rsid w:val="6C84DA79"/>
    <w:rsid w:val="6C85BB64"/>
    <w:rsid w:val="6C88A065"/>
    <w:rsid w:val="6C8F1C6D"/>
    <w:rsid w:val="6C8FB324"/>
    <w:rsid w:val="6C91DE89"/>
    <w:rsid w:val="6C91F00D"/>
    <w:rsid w:val="6C933FBA"/>
    <w:rsid w:val="6C934323"/>
    <w:rsid w:val="6C940F0F"/>
    <w:rsid w:val="6C967105"/>
    <w:rsid w:val="6C96CB6E"/>
    <w:rsid w:val="6C98D4FD"/>
    <w:rsid w:val="6C99B016"/>
    <w:rsid w:val="6C9A8FC7"/>
    <w:rsid w:val="6C9AFCD3"/>
    <w:rsid w:val="6CA2C2D8"/>
    <w:rsid w:val="6CA423B8"/>
    <w:rsid w:val="6CA4325D"/>
    <w:rsid w:val="6CA58158"/>
    <w:rsid w:val="6CA5A0F5"/>
    <w:rsid w:val="6CA60911"/>
    <w:rsid w:val="6CA7A24D"/>
    <w:rsid w:val="6CA9BC60"/>
    <w:rsid w:val="6CAC5666"/>
    <w:rsid w:val="6CAF31C6"/>
    <w:rsid w:val="6CB22897"/>
    <w:rsid w:val="6CB83D2D"/>
    <w:rsid w:val="6CB88213"/>
    <w:rsid w:val="6CB90E48"/>
    <w:rsid w:val="6CBA7D81"/>
    <w:rsid w:val="6CBB5A94"/>
    <w:rsid w:val="6CBE96D6"/>
    <w:rsid w:val="6CBF18A7"/>
    <w:rsid w:val="6CBF27D7"/>
    <w:rsid w:val="6CC0D235"/>
    <w:rsid w:val="6CC1AEB0"/>
    <w:rsid w:val="6CC43171"/>
    <w:rsid w:val="6CC6174D"/>
    <w:rsid w:val="6CC703B8"/>
    <w:rsid w:val="6CC801CF"/>
    <w:rsid w:val="6CC8D4EB"/>
    <w:rsid w:val="6CCB6DC5"/>
    <w:rsid w:val="6CCDADCF"/>
    <w:rsid w:val="6CCF92E9"/>
    <w:rsid w:val="6CD0CC29"/>
    <w:rsid w:val="6CD156FE"/>
    <w:rsid w:val="6CD28317"/>
    <w:rsid w:val="6CD34886"/>
    <w:rsid w:val="6CD3E218"/>
    <w:rsid w:val="6CD475DD"/>
    <w:rsid w:val="6CD6DDBF"/>
    <w:rsid w:val="6CD88009"/>
    <w:rsid w:val="6CDB992C"/>
    <w:rsid w:val="6CDC023E"/>
    <w:rsid w:val="6CDE19A6"/>
    <w:rsid w:val="6CDE62D1"/>
    <w:rsid w:val="6CDE69C5"/>
    <w:rsid w:val="6CE08A8E"/>
    <w:rsid w:val="6CE22A3B"/>
    <w:rsid w:val="6CE2EE9A"/>
    <w:rsid w:val="6CE688F4"/>
    <w:rsid w:val="6CE7E120"/>
    <w:rsid w:val="6CE8119B"/>
    <w:rsid w:val="6CEA8D6A"/>
    <w:rsid w:val="6CEB2813"/>
    <w:rsid w:val="6CEB4DF8"/>
    <w:rsid w:val="6CEC9C28"/>
    <w:rsid w:val="6CED8060"/>
    <w:rsid w:val="6CEF8678"/>
    <w:rsid w:val="6CF1B3E0"/>
    <w:rsid w:val="6CF484FF"/>
    <w:rsid w:val="6CF800F9"/>
    <w:rsid w:val="6CF9AB13"/>
    <w:rsid w:val="6CFB6BD8"/>
    <w:rsid w:val="6CFC4B3D"/>
    <w:rsid w:val="6CFEDBF5"/>
    <w:rsid w:val="6CFEE017"/>
    <w:rsid w:val="6D027A0B"/>
    <w:rsid w:val="6D0A913E"/>
    <w:rsid w:val="6D0B1790"/>
    <w:rsid w:val="6D0B7A25"/>
    <w:rsid w:val="6D0D9625"/>
    <w:rsid w:val="6D0DB700"/>
    <w:rsid w:val="6D114457"/>
    <w:rsid w:val="6D117A39"/>
    <w:rsid w:val="6D11D6F9"/>
    <w:rsid w:val="6D1242CE"/>
    <w:rsid w:val="6D12859B"/>
    <w:rsid w:val="6D1346D4"/>
    <w:rsid w:val="6D191890"/>
    <w:rsid w:val="6D192D8E"/>
    <w:rsid w:val="6D1DE36E"/>
    <w:rsid w:val="6D1F9D2F"/>
    <w:rsid w:val="6D218038"/>
    <w:rsid w:val="6D24E671"/>
    <w:rsid w:val="6D285FB4"/>
    <w:rsid w:val="6D290EF1"/>
    <w:rsid w:val="6D2A0684"/>
    <w:rsid w:val="6D2A1355"/>
    <w:rsid w:val="6D2B8236"/>
    <w:rsid w:val="6D2BE6AB"/>
    <w:rsid w:val="6D2F5D74"/>
    <w:rsid w:val="6D33F379"/>
    <w:rsid w:val="6D37B745"/>
    <w:rsid w:val="6D3A2723"/>
    <w:rsid w:val="6D3B046F"/>
    <w:rsid w:val="6D3D3AF9"/>
    <w:rsid w:val="6D3F4D7B"/>
    <w:rsid w:val="6D404DD2"/>
    <w:rsid w:val="6D40D706"/>
    <w:rsid w:val="6D40DA7B"/>
    <w:rsid w:val="6D418B21"/>
    <w:rsid w:val="6D4224F5"/>
    <w:rsid w:val="6D424326"/>
    <w:rsid w:val="6D43A915"/>
    <w:rsid w:val="6D442634"/>
    <w:rsid w:val="6D49FFB2"/>
    <w:rsid w:val="6D4AC64C"/>
    <w:rsid w:val="6D4B8535"/>
    <w:rsid w:val="6D4C25D3"/>
    <w:rsid w:val="6D4D7295"/>
    <w:rsid w:val="6D4E7A84"/>
    <w:rsid w:val="6D50411E"/>
    <w:rsid w:val="6D50CDE7"/>
    <w:rsid w:val="6D526FB1"/>
    <w:rsid w:val="6D536B45"/>
    <w:rsid w:val="6D54121E"/>
    <w:rsid w:val="6D56549D"/>
    <w:rsid w:val="6D5A7543"/>
    <w:rsid w:val="6D5B5B14"/>
    <w:rsid w:val="6D5FA2D0"/>
    <w:rsid w:val="6D61E832"/>
    <w:rsid w:val="6D62644A"/>
    <w:rsid w:val="6D628513"/>
    <w:rsid w:val="6D65B171"/>
    <w:rsid w:val="6D65EB6B"/>
    <w:rsid w:val="6D666BAA"/>
    <w:rsid w:val="6D6689D0"/>
    <w:rsid w:val="6D67AEAD"/>
    <w:rsid w:val="6D693828"/>
    <w:rsid w:val="6D6B4858"/>
    <w:rsid w:val="6D6DDCA4"/>
    <w:rsid w:val="6D6F768B"/>
    <w:rsid w:val="6D71D8DB"/>
    <w:rsid w:val="6D724187"/>
    <w:rsid w:val="6D75A6C1"/>
    <w:rsid w:val="6D76184E"/>
    <w:rsid w:val="6D7836E1"/>
    <w:rsid w:val="6D78E7D2"/>
    <w:rsid w:val="6D7A3B55"/>
    <w:rsid w:val="6D7ABFF9"/>
    <w:rsid w:val="6D7E5E83"/>
    <w:rsid w:val="6D80D729"/>
    <w:rsid w:val="6D817541"/>
    <w:rsid w:val="6D883396"/>
    <w:rsid w:val="6D889363"/>
    <w:rsid w:val="6D88E722"/>
    <w:rsid w:val="6D8DCCC8"/>
    <w:rsid w:val="6D91A625"/>
    <w:rsid w:val="6D91E170"/>
    <w:rsid w:val="6D91F40C"/>
    <w:rsid w:val="6D925619"/>
    <w:rsid w:val="6D92DA03"/>
    <w:rsid w:val="6D9451FB"/>
    <w:rsid w:val="6D9604D7"/>
    <w:rsid w:val="6D975987"/>
    <w:rsid w:val="6D998A6A"/>
    <w:rsid w:val="6D9AD24E"/>
    <w:rsid w:val="6D9CBBD4"/>
    <w:rsid w:val="6D9DFF09"/>
    <w:rsid w:val="6D9EE8A8"/>
    <w:rsid w:val="6D9F859C"/>
    <w:rsid w:val="6DA1C4C4"/>
    <w:rsid w:val="6DA1CF8A"/>
    <w:rsid w:val="6DA1FCFA"/>
    <w:rsid w:val="6DA2602A"/>
    <w:rsid w:val="6DA443C6"/>
    <w:rsid w:val="6DA45E47"/>
    <w:rsid w:val="6DA47281"/>
    <w:rsid w:val="6DA7329B"/>
    <w:rsid w:val="6DA7645A"/>
    <w:rsid w:val="6DAA1A02"/>
    <w:rsid w:val="6DAB5298"/>
    <w:rsid w:val="6DACB455"/>
    <w:rsid w:val="6DAD36E1"/>
    <w:rsid w:val="6DB1AFFD"/>
    <w:rsid w:val="6DB5A6DA"/>
    <w:rsid w:val="6DB719AB"/>
    <w:rsid w:val="6DB8805C"/>
    <w:rsid w:val="6DB96DBF"/>
    <w:rsid w:val="6DBBECD8"/>
    <w:rsid w:val="6DBD1B64"/>
    <w:rsid w:val="6DBD597B"/>
    <w:rsid w:val="6DBEB2B2"/>
    <w:rsid w:val="6DBF86D4"/>
    <w:rsid w:val="6DC1520B"/>
    <w:rsid w:val="6DC184DC"/>
    <w:rsid w:val="6DC1C735"/>
    <w:rsid w:val="6DC81E28"/>
    <w:rsid w:val="6DC832D7"/>
    <w:rsid w:val="6DC84D0B"/>
    <w:rsid w:val="6DCB59DB"/>
    <w:rsid w:val="6DD0EABC"/>
    <w:rsid w:val="6DD2C74C"/>
    <w:rsid w:val="6DD362EA"/>
    <w:rsid w:val="6DD4A82F"/>
    <w:rsid w:val="6DD57B13"/>
    <w:rsid w:val="6DD5963C"/>
    <w:rsid w:val="6DD64CED"/>
    <w:rsid w:val="6DD6904A"/>
    <w:rsid w:val="6DD72E12"/>
    <w:rsid w:val="6DD8206E"/>
    <w:rsid w:val="6DD8B8EE"/>
    <w:rsid w:val="6DDF1483"/>
    <w:rsid w:val="6DDFB0C9"/>
    <w:rsid w:val="6DE01A02"/>
    <w:rsid w:val="6DE493E7"/>
    <w:rsid w:val="6DE59F0E"/>
    <w:rsid w:val="6DE6E3ED"/>
    <w:rsid w:val="6DE8BF31"/>
    <w:rsid w:val="6DE9CFFF"/>
    <w:rsid w:val="6DEA397D"/>
    <w:rsid w:val="6DEAAAC3"/>
    <w:rsid w:val="6DEAFF02"/>
    <w:rsid w:val="6DED0A26"/>
    <w:rsid w:val="6DED3088"/>
    <w:rsid w:val="6DEDEFEB"/>
    <w:rsid w:val="6DEE70F0"/>
    <w:rsid w:val="6DEEA47A"/>
    <w:rsid w:val="6DEFA870"/>
    <w:rsid w:val="6DF34715"/>
    <w:rsid w:val="6DF4B3B8"/>
    <w:rsid w:val="6DF71CD0"/>
    <w:rsid w:val="6DF82101"/>
    <w:rsid w:val="6DF8D950"/>
    <w:rsid w:val="6DF91404"/>
    <w:rsid w:val="6DF917FA"/>
    <w:rsid w:val="6DFAFCD5"/>
    <w:rsid w:val="6DFDA0A2"/>
    <w:rsid w:val="6DFEBD20"/>
    <w:rsid w:val="6DFF7E4C"/>
    <w:rsid w:val="6E017C24"/>
    <w:rsid w:val="6E01EF54"/>
    <w:rsid w:val="6E046D7D"/>
    <w:rsid w:val="6E0581E9"/>
    <w:rsid w:val="6E05C13F"/>
    <w:rsid w:val="6E05DBD3"/>
    <w:rsid w:val="6E060FD1"/>
    <w:rsid w:val="6E09CA9E"/>
    <w:rsid w:val="6E0C05B2"/>
    <w:rsid w:val="6E0ECB76"/>
    <w:rsid w:val="6E13ADBD"/>
    <w:rsid w:val="6E13D211"/>
    <w:rsid w:val="6E1792FC"/>
    <w:rsid w:val="6E188AE2"/>
    <w:rsid w:val="6E1C4152"/>
    <w:rsid w:val="6E1C925C"/>
    <w:rsid w:val="6E1E6D2D"/>
    <w:rsid w:val="6E200C5F"/>
    <w:rsid w:val="6E2204F6"/>
    <w:rsid w:val="6E22BFF6"/>
    <w:rsid w:val="6E2393A9"/>
    <w:rsid w:val="6E23EE8E"/>
    <w:rsid w:val="6E249100"/>
    <w:rsid w:val="6E255D6A"/>
    <w:rsid w:val="6E26351F"/>
    <w:rsid w:val="6E2682A9"/>
    <w:rsid w:val="6E271093"/>
    <w:rsid w:val="6E2D9470"/>
    <w:rsid w:val="6E2F4517"/>
    <w:rsid w:val="6E35359B"/>
    <w:rsid w:val="6E355254"/>
    <w:rsid w:val="6E364236"/>
    <w:rsid w:val="6E378F70"/>
    <w:rsid w:val="6E379135"/>
    <w:rsid w:val="6E3A99D5"/>
    <w:rsid w:val="6E3B703E"/>
    <w:rsid w:val="6E3B93D5"/>
    <w:rsid w:val="6E3D29F7"/>
    <w:rsid w:val="6E3F6961"/>
    <w:rsid w:val="6E40E357"/>
    <w:rsid w:val="6E43B805"/>
    <w:rsid w:val="6E46C8FE"/>
    <w:rsid w:val="6E474217"/>
    <w:rsid w:val="6E4781B4"/>
    <w:rsid w:val="6E485785"/>
    <w:rsid w:val="6E4B38A8"/>
    <w:rsid w:val="6E4C30AE"/>
    <w:rsid w:val="6E4F86AE"/>
    <w:rsid w:val="6E4F9B03"/>
    <w:rsid w:val="6E4FB7FC"/>
    <w:rsid w:val="6E50C374"/>
    <w:rsid w:val="6E510302"/>
    <w:rsid w:val="6E523FB5"/>
    <w:rsid w:val="6E525795"/>
    <w:rsid w:val="6E5332CD"/>
    <w:rsid w:val="6E565207"/>
    <w:rsid w:val="6E56FFDD"/>
    <w:rsid w:val="6E57867A"/>
    <w:rsid w:val="6E5829DA"/>
    <w:rsid w:val="6E5CEAC1"/>
    <w:rsid w:val="6E5D6FE6"/>
    <w:rsid w:val="6E5F1B97"/>
    <w:rsid w:val="6E5F55CF"/>
    <w:rsid w:val="6E608BEF"/>
    <w:rsid w:val="6E60CC54"/>
    <w:rsid w:val="6E626AE0"/>
    <w:rsid w:val="6E626D1B"/>
    <w:rsid w:val="6E64CFE2"/>
    <w:rsid w:val="6E64E088"/>
    <w:rsid w:val="6E679BD8"/>
    <w:rsid w:val="6E68D8C4"/>
    <w:rsid w:val="6E6947B7"/>
    <w:rsid w:val="6E69A70D"/>
    <w:rsid w:val="6E6ABF05"/>
    <w:rsid w:val="6E6D0478"/>
    <w:rsid w:val="6E6D6F07"/>
    <w:rsid w:val="6E72BEFB"/>
    <w:rsid w:val="6E72C7F3"/>
    <w:rsid w:val="6E74021A"/>
    <w:rsid w:val="6E76A690"/>
    <w:rsid w:val="6E793961"/>
    <w:rsid w:val="6E7C068E"/>
    <w:rsid w:val="6E7DCDDC"/>
    <w:rsid w:val="6E7F0E91"/>
    <w:rsid w:val="6E854B42"/>
    <w:rsid w:val="6E8555D0"/>
    <w:rsid w:val="6E871A5F"/>
    <w:rsid w:val="6E89ADA7"/>
    <w:rsid w:val="6E8A6E09"/>
    <w:rsid w:val="6E8B3A63"/>
    <w:rsid w:val="6E8BFACC"/>
    <w:rsid w:val="6E8C32FC"/>
    <w:rsid w:val="6E8D7165"/>
    <w:rsid w:val="6E8EB173"/>
    <w:rsid w:val="6E8F3796"/>
    <w:rsid w:val="6E9067B9"/>
    <w:rsid w:val="6E908042"/>
    <w:rsid w:val="6E942386"/>
    <w:rsid w:val="6E94C963"/>
    <w:rsid w:val="6E961A24"/>
    <w:rsid w:val="6E962A7E"/>
    <w:rsid w:val="6E9875AF"/>
    <w:rsid w:val="6E992CE2"/>
    <w:rsid w:val="6E9A8D82"/>
    <w:rsid w:val="6E9CBF86"/>
    <w:rsid w:val="6EA72C3E"/>
    <w:rsid w:val="6EA8E125"/>
    <w:rsid w:val="6EAAB741"/>
    <w:rsid w:val="6EAB07AD"/>
    <w:rsid w:val="6EAC2B2E"/>
    <w:rsid w:val="6EAE5197"/>
    <w:rsid w:val="6EB2B52E"/>
    <w:rsid w:val="6EB39D25"/>
    <w:rsid w:val="6EB443D0"/>
    <w:rsid w:val="6EB64586"/>
    <w:rsid w:val="6EB763B0"/>
    <w:rsid w:val="6EB90346"/>
    <w:rsid w:val="6EBC11B2"/>
    <w:rsid w:val="6EBC8E6E"/>
    <w:rsid w:val="6EBDECF1"/>
    <w:rsid w:val="6EBEB538"/>
    <w:rsid w:val="6EBFE2CF"/>
    <w:rsid w:val="6EC03D3D"/>
    <w:rsid w:val="6EC19FB2"/>
    <w:rsid w:val="6EC3006E"/>
    <w:rsid w:val="6EC72B3F"/>
    <w:rsid w:val="6EC72D9B"/>
    <w:rsid w:val="6EC79788"/>
    <w:rsid w:val="6ECA78AA"/>
    <w:rsid w:val="6ECB32C4"/>
    <w:rsid w:val="6ECD3F2D"/>
    <w:rsid w:val="6ECE2540"/>
    <w:rsid w:val="6ECE79F5"/>
    <w:rsid w:val="6ECEB30D"/>
    <w:rsid w:val="6ECF8BAD"/>
    <w:rsid w:val="6ED3A62D"/>
    <w:rsid w:val="6ED45824"/>
    <w:rsid w:val="6ED47999"/>
    <w:rsid w:val="6ED76B70"/>
    <w:rsid w:val="6ED841F3"/>
    <w:rsid w:val="6EDB237D"/>
    <w:rsid w:val="6EDBC227"/>
    <w:rsid w:val="6EDC4BA4"/>
    <w:rsid w:val="6EDD68BB"/>
    <w:rsid w:val="6EDED8FD"/>
    <w:rsid w:val="6EDF6066"/>
    <w:rsid w:val="6EE07175"/>
    <w:rsid w:val="6EE0F5A8"/>
    <w:rsid w:val="6EE2029E"/>
    <w:rsid w:val="6EE29976"/>
    <w:rsid w:val="6EE54EFF"/>
    <w:rsid w:val="6EE74AB3"/>
    <w:rsid w:val="6EE9C492"/>
    <w:rsid w:val="6EEA5634"/>
    <w:rsid w:val="6EED85D0"/>
    <w:rsid w:val="6EF10361"/>
    <w:rsid w:val="6EF26533"/>
    <w:rsid w:val="6EF29C51"/>
    <w:rsid w:val="6EF5CCA0"/>
    <w:rsid w:val="6EF9AD9A"/>
    <w:rsid w:val="6F015586"/>
    <w:rsid w:val="6F043B24"/>
    <w:rsid w:val="6F0607C6"/>
    <w:rsid w:val="6F061C74"/>
    <w:rsid w:val="6F0CC48F"/>
    <w:rsid w:val="6F0D4FA9"/>
    <w:rsid w:val="6F0DE946"/>
    <w:rsid w:val="6F0FA8F7"/>
    <w:rsid w:val="6F10CEB6"/>
    <w:rsid w:val="6F118D50"/>
    <w:rsid w:val="6F12F38E"/>
    <w:rsid w:val="6F1E5A77"/>
    <w:rsid w:val="6F1EC86B"/>
    <w:rsid w:val="6F20B164"/>
    <w:rsid w:val="6F21AFE9"/>
    <w:rsid w:val="6F22F08B"/>
    <w:rsid w:val="6F264A88"/>
    <w:rsid w:val="6F2690C1"/>
    <w:rsid w:val="6F2A6007"/>
    <w:rsid w:val="6F2E014E"/>
    <w:rsid w:val="6F30D732"/>
    <w:rsid w:val="6F314FCD"/>
    <w:rsid w:val="6F359499"/>
    <w:rsid w:val="6F361937"/>
    <w:rsid w:val="6F372C82"/>
    <w:rsid w:val="6F3AE174"/>
    <w:rsid w:val="6F3B2A63"/>
    <w:rsid w:val="6F3B7B91"/>
    <w:rsid w:val="6F3BC8E7"/>
    <w:rsid w:val="6F3C6C9C"/>
    <w:rsid w:val="6F3CB1B4"/>
    <w:rsid w:val="6F402EA0"/>
    <w:rsid w:val="6F437F64"/>
    <w:rsid w:val="6F453BB7"/>
    <w:rsid w:val="6F476F00"/>
    <w:rsid w:val="6F47A164"/>
    <w:rsid w:val="6F48F099"/>
    <w:rsid w:val="6F4B6343"/>
    <w:rsid w:val="6F4EE1B4"/>
    <w:rsid w:val="6F4FD4E1"/>
    <w:rsid w:val="6F503DF4"/>
    <w:rsid w:val="6F5264B2"/>
    <w:rsid w:val="6F555C39"/>
    <w:rsid w:val="6F569CE4"/>
    <w:rsid w:val="6F578ED2"/>
    <w:rsid w:val="6F57FD1B"/>
    <w:rsid w:val="6F5AF75D"/>
    <w:rsid w:val="6F5D16F1"/>
    <w:rsid w:val="6F5D8DD1"/>
    <w:rsid w:val="6F5D9DF6"/>
    <w:rsid w:val="6F5E1537"/>
    <w:rsid w:val="6F5E9A15"/>
    <w:rsid w:val="6F61D941"/>
    <w:rsid w:val="6F6217D9"/>
    <w:rsid w:val="6F643DC6"/>
    <w:rsid w:val="6F65061E"/>
    <w:rsid w:val="6F660206"/>
    <w:rsid w:val="6F673CA2"/>
    <w:rsid w:val="6F691576"/>
    <w:rsid w:val="6F6952A8"/>
    <w:rsid w:val="6F698B5C"/>
    <w:rsid w:val="6F6A3905"/>
    <w:rsid w:val="6F6A9080"/>
    <w:rsid w:val="6F6B1AFD"/>
    <w:rsid w:val="6F6B3DD5"/>
    <w:rsid w:val="6F6E6DCF"/>
    <w:rsid w:val="6F6F1AEC"/>
    <w:rsid w:val="6F704196"/>
    <w:rsid w:val="6F7088D4"/>
    <w:rsid w:val="6F70E29C"/>
    <w:rsid w:val="6F72CE4F"/>
    <w:rsid w:val="6F730A50"/>
    <w:rsid w:val="6F7411C4"/>
    <w:rsid w:val="6F753B8D"/>
    <w:rsid w:val="6F76FA62"/>
    <w:rsid w:val="6F77BF78"/>
    <w:rsid w:val="6F7A13F7"/>
    <w:rsid w:val="6F7CD0B5"/>
    <w:rsid w:val="6F7CDAE8"/>
    <w:rsid w:val="6F7E86E7"/>
    <w:rsid w:val="6F8101DD"/>
    <w:rsid w:val="6F82781E"/>
    <w:rsid w:val="6F846E99"/>
    <w:rsid w:val="6F87E77E"/>
    <w:rsid w:val="6F88D20F"/>
    <w:rsid w:val="6F890CC7"/>
    <w:rsid w:val="6F8A0806"/>
    <w:rsid w:val="6F8BA42E"/>
    <w:rsid w:val="6F8CBFA8"/>
    <w:rsid w:val="6F912F00"/>
    <w:rsid w:val="6F9240BA"/>
    <w:rsid w:val="6F944F5F"/>
    <w:rsid w:val="6F958615"/>
    <w:rsid w:val="6F96A837"/>
    <w:rsid w:val="6F9A389B"/>
    <w:rsid w:val="6F9E15F1"/>
    <w:rsid w:val="6FA11FB7"/>
    <w:rsid w:val="6FA27449"/>
    <w:rsid w:val="6FA29C93"/>
    <w:rsid w:val="6FA3C2CE"/>
    <w:rsid w:val="6FA3ED4E"/>
    <w:rsid w:val="6FA75F56"/>
    <w:rsid w:val="6FA7BF98"/>
    <w:rsid w:val="6FA817ED"/>
    <w:rsid w:val="6FA824B8"/>
    <w:rsid w:val="6FAEBA3C"/>
    <w:rsid w:val="6FAFAEDA"/>
    <w:rsid w:val="6FB20FFA"/>
    <w:rsid w:val="6FB57B2A"/>
    <w:rsid w:val="6FB5B4B0"/>
    <w:rsid w:val="6FB8A0C1"/>
    <w:rsid w:val="6FB9368A"/>
    <w:rsid w:val="6FBAE14C"/>
    <w:rsid w:val="6FBBDE8F"/>
    <w:rsid w:val="6FC19DA8"/>
    <w:rsid w:val="6FC1A0D6"/>
    <w:rsid w:val="6FC36DE1"/>
    <w:rsid w:val="6FC4F79B"/>
    <w:rsid w:val="6FC5CB49"/>
    <w:rsid w:val="6FC688E8"/>
    <w:rsid w:val="6FC75458"/>
    <w:rsid w:val="6FCEA398"/>
    <w:rsid w:val="6FCEB68C"/>
    <w:rsid w:val="6FD33273"/>
    <w:rsid w:val="6FD3CBA3"/>
    <w:rsid w:val="6FD9721A"/>
    <w:rsid w:val="6FDAA93E"/>
    <w:rsid w:val="6FDB226F"/>
    <w:rsid w:val="6FDB8027"/>
    <w:rsid w:val="6FDD2336"/>
    <w:rsid w:val="6FDD64DE"/>
    <w:rsid w:val="6FDF6903"/>
    <w:rsid w:val="6FDF8747"/>
    <w:rsid w:val="6FE13D2B"/>
    <w:rsid w:val="6FE13EEE"/>
    <w:rsid w:val="6FE198B8"/>
    <w:rsid w:val="6FE2E25C"/>
    <w:rsid w:val="6FE326FC"/>
    <w:rsid w:val="6FE33D0F"/>
    <w:rsid w:val="6FE47602"/>
    <w:rsid w:val="6FE4A731"/>
    <w:rsid w:val="6FE50989"/>
    <w:rsid w:val="6FE5180C"/>
    <w:rsid w:val="6FE5C12A"/>
    <w:rsid w:val="6FE6D9A9"/>
    <w:rsid w:val="6FE8A3F8"/>
    <w:rsid w:val="6FEA5358"/>
    <w:rsid w:val="6FEB9013"/>
    <w:rsid w:val="6FED6070"/>
    <w:rsid w:val="6FEDA423"/>
    <w:rsid w:val="6FEDAA32"/>
    <w:rsid w:val="6FEE0E81"/>
    <w:rsid w:val="6FEFE8EC"/>
    <w:rsid w:val="6FF051C6"/>
    <w:rsid w:val="6FF18DDD"/>
    <w:rsid w:val="6FF2C920"/>
    <w:rsid w:val="6FF3AABE"/>
    <w:rsid w:val="6FF5F4D8"/>
    <w:rsid w:val="6FF65763"/>
    <w:rsid w:val="6FF7F112"/>
    <w:rsid w:val="6FFCF61A"/>
    <w:rsid w:val="70012E61"/>
    <w:rsid w:val="700306E5"/>
    <w:rsid w:val="7006027E"/>
    <w:rsid w:val="70063B37"/>
    <w:rsid w:val="70078FD6"/>
    <w:rsid w:val="7008CAD1"/>
    <w:rsid w:val="700933CB"/>
    <w:rsid w:val="700BA2D6"/>
    <w:rsid w:val="700BB65D"/>
    <w:rsid w:val="700C4ED3"/>
    <w:rsid w:val="700EDE2C"/>
    <w:rsid w:val="70110E65"/>
    <w:rsid w:val="7011105F"/>
    <w:rsid w:val="70111B5B"/>
    <w:rsid w:val="70123150"/>
    <w:rsid w:val="7013E5FF"/>
    <w:rsid w:val="7015C912"/>
    <w:rsid w:val="701725F0"/>
    <w:rsid w:val="701756A4"/>
    <w:rsid w:val="70179A28"/>
    <w:rsid w:val="7017E3AB"/>
    <w:rsid w:val="7019B735"/>
    <w:rsid w:val="701A910F"/>
    <w:rsid w:val="701AAFFB"/>
    <w:rsid w:val="701BE44F"/>
    <w:rsid w:val="701DE9D6"/>
    <w:rsid w:val="701F9EF2"/>
    <w:rsid w:val="701FE6CF"/>
    <w:rsid w:val="7020ECB9"/>
    <w:rsid w:val="70224C7A"/>
    <w:rsid w:val="7024ECD2"/>
    <w:rsid w:val="702518CB"/>
    <w:rsid w:val="70258B5E"/>
    <w:rsid w:val="702A40D1"/>
    <w:rsid w:val="702AB584"/>
    <w:rsid w:val="702BE0EA"/>
    <w:rsid w:val="702CD451"/>
    <w:rsid w:val="702DC82B"/>
    <w:rsid w:val="702EF879"/>
    <w:rsid w:val="702FFF4E"/>
    <w:rsid w:val="70311444"/>
    <w:rsid w:val="70323F1D"/>
    <w:rsid w:val="70339DFE"/>
    <w:rsid w:val="7033CB16"/>
    <w:rsid w:val="7033DAC5"/>
    <w:rsid w:val="703966E8"/>
    <w:rsid w:val="70398712"/>
    <w:rsid w:val="703E20D7"/>
    <w:rsid w:val="703EEFC6"/>
    <w:rsid w:val="703F1C2D"/>
    <w:rsid w:val="703FB2A8"/>
    <w:rsid w:val="7044C55D"/>
    <w:rsid w:val="70458265"/>
    <w:rsid w:val="704A6262"/>
    <w:rsid w:val="704AC6D6"/>
    <w:rsid w:val="704B4BFA"/>
    <w:rsid w:val="704F6A9E"/>
    <w:rsid w:val="70523008"/>
    <w:rsid w:val="7052391E"/>
    <w:rsid w:val="7053513D"/>
    <w:rsid w:val="7053C4B8"/>
    <w:rsid w:val="7055623C"/>
    <w:rsid w:val="7056B4C9"/>
    <w:rsid w:val="7057924A"/>
    <w:rsid w:val="7058089C"/>
    <w:rsid w:val="705A0A5F"/>
    <w:rsid w:val="705A7FF7"/>
    <w:rsid w:val="705C6320"/>
    <w:rsid w:val="705DCE6B"/>
    <w:rsid w:val="705FF6F8"/>
    <w:rsid w:val="70604F50"/>
    <w:rsid w:val="7062A87D"/>
    <w:rsid w:val="70675FA6"/>
    <w:rsid w:val="706B3723"/>
    <w:rsid w:val="706C315D"/>
    <w:rsid w:val="706CE5E8"/>
    <w:rsid w:val="706EE64E"/>
    <w:rsid w:val="70727A49"/>
    <w:rsid w:val="7072A011"/>
    <w:rsid w:val="7073C7BA"/>
    <w:rsid w:val="70747BE6"/>
    <w:rsid w:val="70747C9C"/>
    <w:rsid w:val="7075659E"/>
    <w:rsid w:val="7079393E"/>
    <w:rsid w:val="7079BA82"/>
    <w:rsid w:val="7079D9E9"/>
    <w:rsid w:val="707AC35A"/>
    <w:rsid w:val="707B7CC5"/>
    <w:rsid w:val="707CB638"/>
    <w:rsid w:val="70845BEA"/>
    <w:rsid w:val="708830FB"/>
    <w:rsid w:val="70888EB1"/>
    <w:rsid w:val="708993DB"/>
    <w:rsid w:val="708AB187"/>
    <w:rsid w:val="708B6B14"/>
    <w:rsid w:val="708BFF5D"/>
    <w:rsid w:val="708E78D6"/>
    <w:rsid w:val="708F7B6A"/>
    <w:rsid w:val="70908FB5"/>
    <w:rsid w:val="70928D30"/>
    <w:rsid w:val="7092BAEF"/>
    <w:rsid w:val="709509DA"/>
    <w:rsid w:val="7099BA9A"/>
    <w:rsid w:val="709A3F1F"/>
    <w:rsid w:val="709C7334"/>
    <w:rsid w:val="709D358C"/>
    <w:rsid w:val="709D5549"/>
    <w:rsid w:val="709E8659"/>
    <w:rsid w:val="70A0D163"/>
    <w:rsid w:val="70A0FEE8"/>
    <w:rsid w:val="70A2271C"/>
    <w:rsid w:val="70A2BBD1"/>
    <w:rsid w:val="70A49859"/>
    <w:rsid w:val="70A54F29"/>
    <w:rsid w:val="70A71B42"/>
    <w:rsid w:val="70A7733D"/>
    <w:rsid w:val="70AA393F"/>
    <w:rsid w:val="70AB77DB"/>
    <w:rsid w:val="70ABF076"/>
    <w:rsid w:val="70AF0870"/>
    <w:rsid w:val="70B0F553"/>
    <w:rsid w:val="70B1F63E"/>
    <w:rsid w:val="70B225CF"/>
    <w:rsid w:val="70B33BC3"/>
    <w:rsid w:val="70B3D7A8"/>
    <w:rsid w:val="70B4C351"/>
    <w:rsid w:val="70B5EE31"/>
    <w:rsid w:val="70B71C08"/>
    <w:rsid w:val="70B7C055"/>
    <w:rsid w:val="70BD2085"/>
    <w:rsid w:val="70BDC265"/>
    <w:rsid w:val="70BF253D"/>
    <w:rsid w:val="70C32680"/>
    <w:rsid w:val="70C3AAFC"/>
    <w:rsid w:val="70C53CC9"/>
    <w:rsid w:val="70C88E7E"/>
    <w:rsid w:val="70CB12B1"/>
    <w:rsid w:val="70CBD505"/>
    <w:rsid w:val="70CD2ED3"/>
    <w:rsid w:val="70CF2A78"/>
    <w:rsid w:val="70D2A07E"/>
    <w:rsid w:val="70D33DD2"/>
    <w:rsid w:val="70D3D7AE"/>
    <w:rsid w:val="70DA5861"/>
    <w:rsid w:val="70E09680"/>
    <w:rsid w:val="70E320FF"/>
    <w:rsid w:val="70E61189"/>
    <w:rsid w:val="70ECE2F5"/>
    <w:rsid w:val="70EF58BA"/>
    <w:rsid w:val="70F0B073"/>
    <w:rsid w:val="70F1C565"/>
    <w:rsid w:val="70F1DF9A"/>
    <w:rsid w:val="70F31F42"/>
    <w:rsid w:val="70F3FFDD"/>
    <w:rsid w:val="70F7A247"/>
    <w:rsid w:val="70F7C239"/>
    <w:rsid w:val="70FC131C"/>
    <w:rsid w:val="70FE3CA1"/>
    <w:rsid w:val="70FE9B36"/>
    <w:rsid w:val="70FFDF82"/>
    <w:rsid w:val="70FFF142"/>
    <w:rsid w:val="7100525F"/>
    <w:rsid w:val="710672A6"/>
    <w:rsid w:val="7106FD7C"/>
    <w:rsid w:val="71088FFE"/>
    <w:rsid w:val="710980AF"/>
    <w:rsid w:val="710E013E"/>
    <w:rsid w:val="71110818"/>
    <w:rsid w:val="711182DC"/>
    <w:rsid w:val="7117D7E8"/>
    <w:rsid w:val="71192362"/>
    <w:rsid w:val="71198FAB"/>
    <w:rsid w:val="711B3423"/>
    <w:rsid w:val="711C6A2C"/>
    <w:rsid w:val="711DFE8A"/>
    <w:rsid w:val="711E5B54"/>
    <w:rsid w:val="711F38DB"/>
    <w:rsid w:val="7120C6C9"/>
    <w:rsid w:val="71215064"/>
    <w:rsid w:val="7122DE22"/>
    <w:rsid w:val="712319B8"/>
    <w:rsid w:val="712459CA"/>
    <w:rsid w:val="71247975"/>
    <w:rsid w:val="7124B4C0"/>
    <w:rsid w:val="712535C6"/>
    <w:rsid w:val="71286A39"/>
    <w:rsid w:val="712A2B7F"/>
    <w:rsid w:val="712B8A32"/>
    <w:rsid w:val="712C709A"/>
    <w:rsid w:val="712CF7A8"/>
    <w:rsid w:val="712DADA0"/>
    <w:rsid w:val="713490A7"/>
    <w:rsid w:val="71364EE7"/>
    <w:rsid w:val="7136DAD9"/>
    <w:rsid w:val="7137B68A"/>
    <w:rsid w:val="7137BB76"/>
    <w:rsid w:val="71380187"/>
    <w:rsid w:val="713BBBC7"/>
    <w:rsid w:val="713BE128"/>
    <w:rsid w:val="713D2A44"/>
    <w:rsid w:val="713F9CDB"/>
    <w:rsid w:val="71427568"/>
    <w:rsid w:val="7144D37F"/>
    <w:rsid w:val="71457697"/>
    <w:rsid w:val="7145FE85"/>
    <w:rsid w:val="7148A8AE"/>
    <w:rsid w:val="7149DFCC"/>
    <w:rsid w:val="714BA8F6"/>
    <w:rsid w:val="714E389E"/>
    <w:rsid w:val="7152571D"/>
    <w:rsid w:val="715300C2"/>
    <w:rsid w:val="71537EF0"/>
    <w:rsid w:val="71539754"/>
    <w:rsid w:val="71550452"/>
    <w:rsid w:val="715575F6"/>
    <w:rsid w:val="715679FB"/>
    <w:rsid w:val="715688A7"/>
    <w:rsid w:val="7156FA36"/>
    <w:rsid w:val="7157B429"/>
    <w:rsid w:val="7158ADDD"/>
    <w:rsid w:val="715B4729"/>
    <w:rsid w:val="715C928B"/>
    <w:rsid w:val="715CEE97"/>
    <w:rsid w:val="715D78F3"/>
    <w:rsid w:val="7161116B"/>
    <w:rsid w:val="71699B8B"/>
    <w:rsid w:val="716C34A5"/>
    <w:rsid w:val="716CCC4A"/>
    <w:rsid w:val="716F81C1"/>
    <w:rsid w:val="716F955B"/>
    <w:rsid w:val="71706B7E"/>
    <w:rsid w:val="717076E4"/>
    <w:rsid w:val="7172A3D8"/>
    <w:rsid w:val="7173E88F"/>
    <w:rsid w:val="7174350F"/>
    <w:rsid w:val="7175577D"/>
    <w:rsid w:val="7177783A"/>
    <w:rsid w:val="717C4771"/>
    <w:rsid w:val="717D662F"/>
    <w:rsid w:val="717E3C64"/>
    <w:rsid w:val="717FAD0B"/>
    <w:rsid w:val="7181A26E"/>
    <w:rsid w:val="71826BF5"/>
    <w:rsid w:val="71827F7D"/>
    <w:rsid w:val="71843D20"/>
    <w:rsid w:val="71851699"/>
    <w:rsid w:val="718BBB2D"/>
    <w:rsid w:val="718C6706"/>
    <w:rsid w:val="71904365"/>
    <w:rsid w:val="71938E2A"/>
    <w:rsid w:val="71959EDB"/>
    <w:rsid w:val="7195EDF0"/>
    <w:rsid w:val="7199C8C6"/>
    <w:rsid w:val="7199FDAB"/>
    <w:rsid w:val="719D0492"/>
    <w:rsid w:val="71A280D0"/>
    <w:rsid w:val="71A52590"/>
    <w:rsid w:val="71A6643C"/>
    <w:rsid w:val="71A81183"/>
    <w:rsid w:val="71A820E9"/>
    <w:rsid w:val="71A825E1"/>
    <w:rsid w:val="71A9429C"/>
    <w:rsid w:val="71AA4127"/>
    <w:rsid w:val="71AA8EBC"/>
    <w:rsid w:val="71AC94F0"/>
    <w:rsid w:val="71AE1988"/>
    <w:rsid w:val="71B03C68"/>
    <w:rsid w:val="71B0DBBF"/>
    <w:rsid w:val="71B1711F"/>
    <w:rsid w:val="71B2CC3F"/>
    <w:rsid w:val="71B30BA0"/>
    <w:rsid w:val="71B3AB9A"/>
    <w:rsid w:val="71B51F93"/>
    <w:rsid w:val="71B6AF6A"/>
    <w:rsid w:val="71B714B4"/>
    <w:rsid w:val="71B78930"/>
    <w:rsid w:val="71B81EAA"/>
    <w:rsid w:val="71B98F9D"/>
    <w:rsid w:val="71B9DA20"/>
    <w:rsid w:val="71BA75D5"/>
    <w:rsid w:val="71BCDE6D"/>
    <w:rsid w:val="71BF9F3F"/>
    <w:rsid w:val="71C156B6"/>
    <w:rsid w:val="71C3A91C"/>
    <w:rsid w:val="71C50D90"/>
    <w:rsid w:val="71C7DA00"/>
    <w:rsid w:val="71C7FED6"/>
    <w:rsid w:val="71C92AED"/>
    <w:rsid w:val="71CC4061"/>
    <w:rsid w:val="71CCDCE3"/>
    <w:rsid w:val="71CEA910"/>
    <w:rsid w:val="71D7091F"/>
    <w:rsid w:val="71D9A85E"/>
    <w:rsid w:val="71DA0B5F"/>
    <w:rsid w:val="71DA564B"/>
    <w:rsid w:val="71DD0B23"/>
    <w:rsid w:val="71DD6091"/>
    <w:rsid w:val="71E4B911"/>
    <w:rsid w:val="71E5EF22"/>
    <w:rsid w:val="71E8FF59"/>
    <w:rsid w:val="71EA474C"/>
    <w:rsid w:val="71EAB763"/>
    <w:rsid w:val="71EBB05E"/>
    <w:rsid w:val="71ED0D57"/>
    <w:rsid w:val="71EF578A"/>
    <w:rsid w:val="71F496F1"/>
    <w:rsid w:val="71FCD095"/>
    <w:rsid w:val="71FCFD20"/>
    <w:rsid w:val="71FED11D"/>
    <w:rsid w:val="720036F2"/>
    <w:rsid w:val="720167B6"/>
    <w:rsid w:val="7202F5AF"/>
    <w:rsid w:val="720513B9"/>
    <w:rsid w:val="7205C112"/>
    <w:rsid w:val="7209C45A"/>
    <w:rsid w:val="7209C785"/>
    <w:rsid w:val="720AB277"/>
    <w:rsid w:val="720E4E5D"/>
    <w:rsid w:val="7210A7FD"/>
    <w:rsid w:val="72111D95"/>
    <w:rsid w:val="7211EBFD"/>
    <w:rsid w:val="72140E60"/>
    <w:rsid w:val="721423C0"/>
    <w:rsid w:val="72150062"/>
    <w:rsid w:val="721678DA"/>
    <w:rsid w:val="721825E8"/>
    <w:rsid w:val="7219A594"/>
    <w:rsid w:val="721B2AE4"/>
    <w:rsid w:val="721D727E"/>
    <w:rsid w:val="72217AE3"/>
    <w:rsid w:val="7223207B"/>
    <w:rsid w:val="72244F64"/>
    <w:rsid w:val="72256A06"/>
    <w:rsid w:val="72278B10"/>
    <w:rsid w:val="72282B25"/>
    <w:rsid w:val="7228F013"/>
    <w:rsid w:val="722AB605"/>
    <w:rsid w:val="722D285B"/>
    <w:rsid w:val="722DCC27"/>
    <w:rsid w:val="722FFCEC"/>
    <w:rsid w:val="7232417E"/>
    <w:rsid w:val="7232FBCC"/>
    <w:rsid w:val="7232FCD9"/>
    <w:rsid w:val="72377BED"/>
    <w:rsid w:val="723A952A"/>
    <w:rsid w:val="723C7EDE"/>
    <w:rsid w:val="723EDDE6"/>
    <w:rsid w:val="723F3CE0"/>
    <w:rsid w:val="7240504B"/>
    <w:rsid w:val="7240579E"/>
    <w:rsid w:val="72415BAF"/>
    <w:rsid w:val="7242484E"/>
    <w:rsid w:val="724437F6"/>
    <w:rsid w:val="7244D373"/>
    <w:rsid w:val="7247AE99"/>
    <w:rsid w:val="72496BD3"/>
    <w:rsid w:val="724A05AC"/>
    <w:rsid w:val="724BEF7E"/>
    <w:rsid w:val="724E9F30"/>
    <w:rsid w:val="72515E94"/>
    <w:rsid w:val="7252A2E6"/>
    <w:rsid w:val="72536F25"/>
    <w:rsid w:val="7254267B"/>
    <w:rsid w:val="72544842"/>
    <w:rsid w:val="7256A03E"/>
    <w:rsid w:val="7256A5B4"/>
    <w:rsid w:val="725AA5D3"/>
    <w:rsid w:val="725ADA17"/>
    <w:rsid w:val="725D73C0"/>
    <w:rsid w:val="725F0DBA"/>
    <w:rsid w:val="725F2B4C"/>
    <w:rsid w:val="725FA0C2"/>
    <w:rsid w:val="72616FC0"/>
    <w:rsid w:val="7266C912"/>
    <w:rsid w:val="7269643D"/>
    <w:rsid w:val="72697F29"/>
    <w:rsid w:val="726CB1D9"/>
    <w:rsid w:val="726D12EE"/>
    <w:rsid w:val="72703C30"/>
    <w:rsid w:val="7271F087"/>
    <w:rsid w:val="72732612"/>
    <w:rsid w:val="7273581D"/>
    <w:rsid w:val="727367E6"/>
    <w:rsid w:val="7273E73F"/>
    <w:rsid w:val="7274ABDC"/>
    <w:rsid w:val="72755C9F"/>
    <w:rsid w:val="727852A2"/>
    <w:rsid w:val="7279713B"/>
    <w:rsid w:val="727E775D"/>
    <w:rsid w:val="727E9550"/>
    <w:rsid w:val="727FB76B"/>
    <w:rsid w:val="7280D25A"/>
    <w:rsid w:val="7281554C"/>
    <w:rsid w:val="7283F55C"/>
    <w:rsid w:val="7286A19F"/>
    <w:rsid w:val="7286FE58"/>
    <w:rsid w:val="72873508"/>
    <w:rsid w:val="728773C7"/>
    <w:rsid w:val="72889F35"/>
    <w:rsid w:val="7289B517"/>
    <w:rsid w:val="728A073A"/>
    <w:rsid w:val="728A367A"/>
    <w:rsid w:val="728C7F89"/>
    <w:rsid w:val="728E92F2"/>
    <w:rsid w:val="728F2506"/>
    <w:rsid w:val="72934097"/>
    <w:rsid w:val="72961D22"/>
    <w:rsid w:val="729676B6"/>
    <w:rsid w:val="72967D7D"/>
    <w:rsid w:val="7296C084"/>
    <w:rsid w:val="7297632D"/>
    <w:rsid w:val="7298182E"/>
    <w:rsid w:val="72986BEB"/>
    <w:rsid w:val="7299F86E"/>
    <w:rsid w:val="729B7BE1"/>
    <w:rsid w:val="729CB40E"/>
    <w:rsid w:val="729E6360"/>
    <w:rsid w:val="72A0D845"/>
    <w:rsid w:val="72A2380F"/>
    <w:rsid w:val="72A2FCCE"/>
    <w:rsid w:val="72A564C6"/>
    <w:rsid w:val="72A794FA"/>
    <w:rsid w:val="72ACF815"/>
    <w:rsid w:val="72AE0D83"/>
    <w:rsid w:val="72AFAF60"/>
    <w:rsid w:val="72B01B86"/>
    <w:rsid w:val="72B04FD4"/>
    <w:rsid w:val="72B08274"/>
    <w:rsid w:val="72B373C2"/>
    <w:rsid w:val="72B53D67"/>
    <w:rsid w:val="72B639C1"/>
    <w:rsid w:val="72B93DD0"/>
    <w:rsid w:val="72B9D79B"/>
    <w:rsid w:val="72BB8C74"/>
    <w:rsid w:val="72BB92C3"/>
    <w:rsid w:val="72BDE2EB"/>
    <w:rsid w:val="72BE210A"/>
    <w:rsid w:val="72C6B1AE"/>
    <w:rsid w:val="72C70CAE"/>
    <w:rsid w:val="72C7499D"/>
    <w:rsid w:val="72C8FFC8"/>
    <w:rsid w:val="72C9A353"/>
    <w:rsid w:val="72C9E285"/>
    <w:rsid w:val="72CA89BA"/>
    <w:rsid w:val="72CAF481"/>
    <w:rsid w:val="72CB458A"/>
    <w:rsid w:val="72CB983A"/>
    <w:rsid w:val="72CD7054"/>
    <w:rsid w:val="72D23382"/>
    <w:rsid w:val="72D29B15"/>
    <w:rsid w:val="72D376EC"/>
    <w:rsid w:val="72D46E19"/>
    <w:rsid w:val="72D60667"/>
    <w:rsid w:val="72D7333C"/>
    <w:rsid w:val="72DAEA32"/>
    <w:rsid w:val="72DB5D0A"/>
    <w:rsid w:val="72DEF6B2"/>
    <w:rsid w:val="72E18C80"/>
    <w:rsid w:val="72E4765A"/>
    <w:rsid w:val="72E4CE1C"/>
    <w:rsid w:val="72E7CC87"/>
    <w:rsid w:val="72E96BE4"/>
    <w:rsid w:val="72EBB1D5"/>
    <w:rsid w:val="72EC4C43"/>
    <w:rsid w:val="72EDD6C3"/>
    <w:rsid w:val="72EEC270"/>
    <w:rsid w:val="72EEEE8C"/>
    <w:rsid w:val="72EF1CCA"/>
    <w:rsid w:val="72F0A2EC"/>
    <w:rsid w:val="72F7090B"/>
    <w:rsid w:val="72F77A09"/>
    <w:rsid w:val="72F927D5"/>
    <w:rsid w:val="72FA883F"/>
    <w:rsid w:val="72FC3CF8"/>
    <w:rsid w:val="7300AE6C"/>
    <w:rsid w:val="7302126C"/>
    <w:rsid w:val="7302F063"/>
    <w:rsid w:val="730775B5"/>
    <w:rsid w:val="730B4CD1"/>
    <w:rsid w:val="730BEA68"/>
    <w:rsid w:val="730C280F"/>
    <w:rsid w:val="730EC506"/>
    <w:rsid w:val="7310BFDA"/>
    <w:rsid w:val="7312215F"/>
    <w:rsid w:val="73131791"/>
    <w:rsid w:val="73137125"/>
    <w:rsid w:val="7314F33D"/>
    <w:rsid w:val="73162AE9"/>
    <w:rsid w:val="73164D1B"/>
    <w:rsid w:val="7318148E"/>
    <w:rsid w:val="73182FDF"/>
    <w:rsid w:val="731835DD"/>
    <w:rsid w:val="7318B73B"/>
    <w:rsid w:val="731A8AE7"/>
    <w:rsid w:val="731EDFE1"/>
    <w:rsid w:val="731F31B8"/>
    <w:rsid w:val="7320820C"/>
    <w:rsid w:val="73230944"/>
    <w:rsid w:val="73238A4D"/>
    <w:rsid w:val="73240423"/>
    <w:rsid w:val="732843F0"/>
    <w:rsid w:val="7329B4A1"/>
    <w:rsid w:val="732B3BD9"/>
    <w:rsid w:val="732BD7EE"/>
    <w:rsid w:val="732C07BD"/>
    <w:rsid w:val="732DF0F8"/>
    <w:rsid w:val="732E07E8"/>
    <w:rsid w:val="7332E91D"/>
    <w:rsid w:val="73331745"/>
    <w:rsid w:val="7335C8E5"/>
    <w:rsid w:val="73362F63"/>
    <w:rsid w:val="7337312B"/>
    <w:rsid w:val="733C55CA"/>
    <w:rsid w:val="733C7E37"/>
    <w:rsid w:val="733EF170"/>
    <w:rsid w:val="733F4D25"/>
    <w:rsid w:val="733F7D7B"/>
    <w:rsid w:val="733FD0EE"/>
    <w:rsid w:val="73427C40"/>
    <w:rsid w:val="7342CBB5"/>
    <w:rsid w:val="7342E4DE"/>
    <w:rsid w:val="73466866"/>
    <w:rsid w:val="73481D6A"/>
    <w:rsid w:val="73493DCF"/>
    <w:rsid w:val="734CAC57"/>
    <w:rsid w:val="734E55EE"/>
    <w:rsid w:val="734E637F"/>
    <w:rsid w:val="7350EAEB"/>
    <w:rsid w:val="7351041D"/>
    <w:rsid w:val="7352A72C"/>
    <w:rsid w:val="7352A9CE"/>
    <w:rsid w:val="7352D28E"/>
    <w:rsid w:val="7352FC5E"/>
    <w:rsid w:val="7354B473"/>
    <w:rsid w:val="73557758"/>
    <w:rsid w:val="73576660"/>
    <w:rsid w:val="735856B7"/>
    <w:rsid w:val="7358A434"/>
    <w:rsid w:val="735B86C7"/>
    <w:rsid w:val="735C873B"/>
    <w:rsid w:val="73619588"/>
    <w:rsid w:val="73619870"/>
    <w:rsid w:val="7362C684"/>
    <w:rsid w:val="7363EB19"/>
    <w:rsid w:val="7369C05C"/>
    <w:rsid w:val="736AB373"/>
    <w:rsid w:val="736C7DA3"/>
    <w:rsid w:val="73713A23"/>
    <w:rsid w:val="7371E711"/>
    <w:rsid w:val="73737D73"/>
    <w:rsid w:val="73755256"/>
    <w:rsid w:val="737567BB"/>
    <w:rsid w:val="73787674"/>
    <w:rsid w:val="7379024F"/>
    <w:rsid w:val="737B9036"/>
    <w:rsid w:val="737BE857"/>
    <w:rsid w:val="737DA488"/>
    <w:rsid w:val="737E561C"/>
    <w:rsid w:val="737E6108"/>
    <w:rsid w:val="738024FC"/>
    <w:rsid w:val="7380AF00"/>
    <w:rsid w:val="7381CC83"/>
    <w:rsid w:val="73826B71"/>
    <w:rsid w:val="738388B8"/>
    <w:rsid w:val="738538E4"/>
    <w:rsid w:val="73857D60"/>
    <w:rsid w:val="73864F6D"/>
    <w:rsid w:val="7389D9D3"/>
    <w:rsid w:val="738ABFE8"/>
    <w:rsid w:val="738BC392"/>
    <w:rsid w:val="738EB4B9"/>
    <w:rsid w:val="738FF297"/>
    <w:rsid w:val="7391083C"/>
    <w:rsid w:val="7391C09F"/>
    <w:rsid w:val="7393F951"/>
    <w:rsid w:val="7396D355"/>
    <w:rsid w:val="7398D306"/>
    <w:rsid w:val="7399BC4D"/>
    <w:rsid w:val="7399BF49"/>
    <w:rsid w:val="739ACF7F"/>
    <w:rsid w:val="739ADA24"/>
    <w:rsid w:val="739EA766"/>
    <w:rsid w:val="739EB926"/>
    <w:rsid w:val="739F19F3"/>
    <w:rsid w:val="739F8A8C"/>
    <w:rsid w:val="739FE863"/>
    <w:rsid w:val="73A07F34"/>
    <w:rsid w:val="73A0D39B"/>
    <w:rsid w:val="73A490FE"/>
    <w:rsid w:val="73A5268A"/>
    <w:rsid w:val="73A53F4E"/>
    <w:rsid w:val="73A583D8"/>
    <w:rsid w:val="73A5B49F"/>
    <w:rsid w:val="73AA6EE4"/>
    <w:rsid w:val="73AABF56"/>
    <w:rsid w:val="73AB0E23"/>
    <w:rsid w:val="73AB89C5"/>
    <w:rsid w:val="73AD1E0A"/>
    <w:rsid w:val="73AD9205"/>
    <w:rsid w:val="73AD9776"/>
    <w:rsid w:val="73ADC127"/>
    <w:rsid w:val="73AEFC3A"/>
    <w:rsid w:val="73AF96DC"/>
    <w:rsid w:val="73B028BE"/>
    <w:rsid w:val="73B31011"/>
    <w:rsid w:val="73B69E83"/>
    <w:rsid w:val="73B6ECCD"/>
    <w:rsid w:val="73BA4766"/>
    <w:rsid w:val="73BC40B1"/>
    <w:rsid w:val="73BF407A"/>
    <w:rsid w:val="73BF72B1"/>
    <w:rsid w:val="73BFF99E"/>
    <w:rsid w:val="73C25909"/>
    <w:rsid w:val="73C31A37"/>
    <w:rsid w:val="73C731D2"/>
    <w:rsid w:val="73D31226"/>
    <w:rsid w:val="73D39ABA"/>
    <w:rsid w:val="73D431BE"/>
    <w:rsid w:val="73D7161E"/>
    <w:rsid w:val="73D7D62F"/>
    <w:rsid w:val="73D9AF82"/>
    <w:rsid w:val="73DC466B"/>
    <w:rsid w:val="73DD7A4D"/>
    <w:rsid w:val="73DE5F32"/>
    <w:rsid w:val="73DE9BCE"/>
    <w:rsid w:val="73E05717"/>
    <w:rsid w:val="73E30761"/>
    <w:rsid w:val="73E44F19"/>
    <w:rsid w:val="73E4B6CC"/>
    <w:rsid w:val="73E730E6"/>
    <w:rsid w:val="73EA74D5"/>
    <w:rsid w:val="73EDB5F3"/>
    <w:rsid w:val="73EEB3E5"/>
    <w:rsid w:val="73F06648"/>
    <w:rsid w:val="73F21AFA"/>
    <w:rsid w:val="73F26EEA"/>
    <w:rsid w:val="73F7298B"/>
    <w:rsid w:val="73FB76D8"/>
    <w:rsid w:val="73FBA76C"/>
    <w:rsid w:val="740003B1"/>
    <w:rsid w:val="740005DD"/>
    <w:rsid w:val="7401631B"/>
    <w:rsid w:val="74044E30"/>
    <w:rsid w:val="74048F48"/>
    <w:rsid w:val="7407F428"/>
    <w:rsid w:val="74080AE9"/>
    <w:rsid w:val="740C1C47"/>
    <w:rsid w:val="740C81C3"/>
    <w:rsid w:val="7410F133"/>
    <w:rsid w:val="74119E5F"/>
    <w:rsid w:val="74128B54"/>
    <w:rsid w:val="7419493B"/>
    <w:rsid w:val="7419D436"/>
    <w:rsid w:val="741A2FD8"/>
    <w:rsid w:val="741A5F58"/>
    <w:rsid w:val="741C14E4"/>
    <w:rsid w:val="741D79AD"/>
    <w:rsid w:val="741F1AA7"/>
    <w:rsid w:val="741FA164"/>
    <w:rsid w:val="741FAB7C"/>
    <w:rsid w:val="7420B05F"/>
    <w:rsid w:val="7421043D"/>
    <w:rsid w:val="74226B4C"/>
    <w:rsid w:val="7423448A"/>
    <w:rsid w:val="74239360"/>
    <w:rsid w:val="7424C41C"/>
    <w:rsid w:val="74250F41"/>
    <w:rsid w:val="7426F853"/>
    <w:rsid w:val="74270670"/>
    <w:rsid w:val="742A5134"/>
    <w:rsid w:val="742ABF22"/>
    <w:rsid w:val="742AD753"/>
    <w:rsid w:val="742B2964"/>
    <w:rsid w:val="742C05D7"/>
    <w:rsid w:val="74305D1A"/>
    <w:rsid w:val="7431AA29"/>
    <w:rsid w:val="74320836"/>
    <w:rsid w:val="74334C5F"/>
    <w:rsid w:val="7434D8F0"/>
    <w:rsid w:val="743566AE"/>
    <w:rsid w:val="7438218B"/>
    <w:rsid w:val="743DA310"/>
    <w:rsid w:val="743E2628"/>
    <w:rsid w:val="743E6A1A"/>
    <w:rsid w:val="7440CEBE"/>
    <w:rsid w:val="744124A6"/>
    <w:rsid w:val="74417E8D"/>
    <w:rsid w:val="7445B492"/>
    <w:rsid w:val="74466F8B"/>
    <w:rsid w:val="7446EF5C"/>
    <w:rsid w:val="74497793"/>
    <w:rsid w:val="744CA633"/>
    <w:rsid w:val="744CDC33"/>
    <w:rsid w:val="744E8BB7"/>
    <w:rsid w:val="744F062E"/>
    <w:rsid w:val="74503C5D"/>
    <w:rsid w:val="74518991"/>
    <w:rsid w:val="74526613"/>
    <w:rsid w:val="7454C4DA"/>
    <w:rsid w:val="74562E95"/>
    <w:rsid w:val="74597E6F"/>
    <w:rsid w:val="745D7412"/>
    <w:rsid w:val="745DE65A"/>
    <w:rsid w:val="745EE31B"/>
    <w:rsid w:val="745F7E3F"/>
    <w:rsid w:val="745FF989"/>
    <w:rsid w:val="74607A0E"/>
    <w:rsid w:val="7460C2D5"/>
    <w:rsid w:val="7460F167"/>
    <w:rsid w:val="7463326B"/>
    <w:rsid w:val="74641BB7"/>
    <w:rsid w:val="7467685D"/>
    <w:rsid w:val="7468601B"/>
    <w:rsid w:val="7469319C"/>
    <w:rsid w:val="7469DD9D"/>
    <w:rsid w:val="746B5FBE"/>
    <w:rsid w:val="746D97B2"/>
    <w:rsid w:val="7470CB1A"/>
    <w:rsid w:val="7471146B"/>
    <w:rsid w:val="74717BA9"/>
    <w:rsid w:val="7471AA62"/>
    <w:rsid w:val="7471DA05"/>
    <w:rsid w:val="747244EF"/>
    <w:rsid w:val="7472716F"/>
    <w:rsid w:val="74757BAA"/>
    <w:rsid w:val="74788CFC"/>
    <w:rsid w:val="747920C8"/>
    <w:rsid w:val="747A609D"/>
    <w:rsid w:val="747BB882"/>
    <w:rsid w:val="747EFB12"/>
    <w:rsid w:val="748099EA"/>
    <w:rsid w:val="74814070"/>
    <w:rsid w:val="7484CA61"/>
    <w:rsid w:val="7485CBB6"/>
    <w:rsid w:val="7486FC4C"/>
    <w:rsid w:val="7487D90C"/>
    <w:rsid w:val="74887C0B"/>
    <w:rsid w:val="7488E45C"/>
    <w:rsid w:val="748C88CF"/>
    <w:rsid w:val="748DDFB8"/>
    <w:rsid w:val="748E2B8C"/>
    <w:rsid w:val="748EE678"/>
    <w:rsid w:val="74906A15"/>
    <w:rsid w:val="74909316"/>
    <w:rsid w:val="74911852"/>
    <w:rsid w:val="74918CEC"/>
    <w:rsid w:val="7492C59E"/>
    <w:rsid w:val="7493F297"/>
    <w:rsid w:val="7495E0B0"/>
    <w:rsid w:val="7497F134"/>
    <w:rsid w:val="7498080B"/>
    <w:rsid w:val="749905ED"/>
    <w:rsid w:val="749967F8"/>
    <w:rsid w:val="749A2750"/>
    <w:rsid w:val="749ADB77"/>
    <w:rsid w:val="749AE69F"/>
    <w:rsid w:val="749B6BEA"/>
    <w:rsid w:val="749DC6C0"/>
    <w:rsid w:val="749F6A30"/>
    <w:rsid w:val="74A14969"/>
    <w:rsid w:val="74A45264"/>
    <w:rsid w:val="74A57605"/>
    <w:rsid w:val="74A580A3"/>
    <w:rsid w:val="74A669D4"/>
    <w:rsid w:val="74A7F5A0"/>
    <w:rsid w:val="74A96637"/>
    <w:rsid w:val="74AC7BD2"/>
    <w:rsid w:val="74AE30CC"/>
    <w:rsid w:val="74AEADE9"/>
    <w:rsid w:val="74AFCFF9"/>
    <w:rsid w:val="74B10DE2"/>
    <w:rsid w:val="74B11912"/>
    <w:rsid w:val="74B555F8"/>
    <w:rsid w:val="74B667A2"/>
    <w:rsid w:val="74B6CDF8"/>
    <w:rsid w:val="74B6D8FE"/>
    <w:rsid w:val="74BD8CEC"/>
    <w:rsid w:val="74BDABBA"/>
    <w:rsid w:val="74BF5FE5"/>
    <w:rsid w:val="74C0209B"/>
    <w:rsid w:val="74C21465"/>
    <w:rsid w:val="74C6BE19"/>
    <w:rsid w:val="74C811CC"/>
    <w:rsid w:val="74C89515"/>
    <w:rsid w:val="74CC0D76"/>
    <w:rsid w:val="74CC8E0E"/>
    <w:rsid w:val="74CE7AB4"/>
    <w:rsid w:val="74CFB0DD"/>
    <w:rsid w:val="74CFDF0E"/>
    <w:rsid w:val="74D28F07"/>
    <w:rsid w:val="74D4FF99"/>
    <w:rsid w:val="74D522E2"/>
    <w:rsid w:val="74D7F5FD"/>
    <w:rsid w:val="74D80736"/>
    <w:rsid w:val="74DC94F5"/>
    <w:rsid w:val="74DE7751"/>
    <w:rsid w:val="74E092C1"/>
    <w:rsid w:val="74E13544"/>
    <w:rsid w:val="74E16EC3"/>
    <w:rsid w:val="74E651CA"/>
    <w:rsid w:val="74E72316"/>
    <w:rsid w:val="74E7AFA2"/>
    <w:rsid w:val="74E7DAAC"/>
    <w:rsid w:val="74E846AB"/>
    <w:rsid w:val="74EAEEBE"/>
    <w:rsid w:val="74EDA4EE"/>
    <w:rsid w:val="74EE8A44"/>
    <w:rsid w:val="74EE8E78"/>
    <w:rsid w:val="74EED8DF"/>
    <w:rsid w:val="74F1C49E"/>
    <w:rsid w:val="74FB1553"/>
    <w:rsid w:val="74FC3BDA"/>
    <w:rsid w:val="74FC6DA5"/>
    <w:rsid w:val="75005046"/>
    <w:rsid w:val="750157D7"/>
    <w:rsid w:val="7501F41A"/>
    <w:rsid w:val="75029B8D"/>
    <w:rsid w:val="7502C1F8"/>
    <w:rsid w:val="7503B616"/>
    <w:rsid w:val="7504F1DD"/>
    <w:rsid w:val="7508CCA2"/>
    <w:rsid w:val="75091F89"/>
    <w:rsid w:val="750A6D60"/>
    <w:rsid w:val="750D38D1"/>
    <w:rsid w:val="75102F92"/>
    <w:rsid w:val="7510C086"/>
    <w:rsid w:val="7510DCD6"/>
    <w:rsid w:val="7512588B"/>
    <w:rsid w:val="751339B0"/>
    <w:rsid w:val="751EF237"/>
    <w:rsid w:val="7522590E"/>
    <w:rsid w:val="7523BF0A"/>
    <w:rsid w:val="7524E979"/>
    <w:rsid w:val="752C09AF"/>
    <w:rsid w:val="752E7851"/>
    <w:rsid w:val="752F0487"/>
    <w:rsid w:val="75305ECF"/>
    <w:rsid w:val="75312F11"/>
    <w:rsid w:val="7531A4A4"/>
    <w:rsid w:val="7533828B"/>
    <w:rsid w:val="753448F8"/>
    <w:rsid w:val="75347FCA"/>
    <w:rsid w:val="7534A3D5"/>
    <w:rsid w:val="7537952A"/>
    <w:rsid w:val="75389BB3"/>
    <w:rsid w:val="75395882"/>
    <w:rsid w:val="753CCB5A"/>
    <w:rsid w:val="753E7C7E"/>
    <w:rsid w:val="754191DC"/>
    <w:rsid w:val="75432090"/>
    <w:rsid w:val="7543F9F8"/>
    <w:rsid w:val="7545F46E"/>
    <w:rsid w:val="754652FF"/>
    <w:rsid w:val="75466C78"/>
    <w:rsid w:val="7547CAFC"/>
    <w:rsid w:val="7548D396"/>
    <w:rsid w:val="754AA6D2"/>
    <w:rsid w:val="754B90A2"/>
    <w:rsid w:val="754BAAC4"/>
    <w:rsid w:val="754C165E"/>
    <w:rsid w:val="754CB192"/>
    <w:rsid w:val="754CF695"/>
    <w:rsid w:val="754E1D5E"/>
    <w:rsid w:val="754E632E"/>
    <w:rsid w:val="754F3A14"/>
    <w:rsid w:val="7552E9B4"/>
    <w:rsid w:val="7552F542"/>
    <w:rsid w:val="7553D35F"/>
    <w:rsid w:val="755465E2"/>
    <w:rsid w:val="7556ED68"/>
    <w:rsid w:val="7558B030"/>
    <w:rsid w:val="755B496B"/>
    <w:rsid w:val="755C4C2B"/>
    <w:rsid w:val="755F9D6E"/>
    <w:rsid w:val="75608C2F"/>
    <w:rsid w:val="7565C4B2"/>
    <w:rsid w:val="756766AE"/>
    <w:rsid w:val="75684B67"/>
    <w:rsid w:val="7569005C"/>
    <w:rsid w:val="7569393D"/>
    <w:rsid w:val="7569E1DD"/>
    <w:rsid w:val="756A534D"/>
    <w:rsid w:val="756AED74"/>
    <w:rsid w:val="756C5F2A"/>
    <w:rsid w:val="75718540"/>
    <w:rsid w:val="7572549D"/>
    <w:rsid w:val="75749BFC"/>
    <w:rsid w:val="75756AD7"/>
    <w:rsid w:val="757805B5"/>
    <w:rsid w:val="757841DA"/>
    <w:rsid w:val="757869C8"/>
    <w:rsid w:val="757C4644"/>
    <w:rsid w:val="757D3D5A"/>
    <w:rsid w:val="757DD85A"/>
    <w:rsid w:val="757ED287"/>
    <w:rsid w:val="75814F18"/>
    <w:rsid w:val="7583E32F"/>
    <w:rsid w:val="75863915"/>
    <w:rsid w:val="7586B51F"/>
    <w:rsid w:val="7586B9B4"/>
    <w:rsid w:val="758878FC"/>
    <w:rsid w:val="7588E57C"/>
    <w:rsid w:val="758A2272"/>
    <w:rsid w:val="758AB134"/>
    <w:rsid w:val="758B8FF6"/>
    <w:rsid w:val="7591CD42"/>
    <w:rsid w:val="7592EE89"/>
    <w:rsid w:val="7594968A"/>
    <w:rsid w:val="759534CE"/>
    <w:rsid w:val="75956593"/>
    <w:rsid w:val="75985432"/>
    <w:rsid w:val="7598920C"/>
    <w:rsid w:val="7598A662"/>
    <w:rsid w:val="75993E7C"/>
    <w:rsid w:val="75996D22"/>
    <w:rsid w:val="75997746"/>
    <w:rsid w:val="7599B8DA"/>
    <w:rsid w:val="759A3287"/>
    <w:rsid w:val="759ADD0F"/>
    <w:rsid w:val="759B68E1"/>
    <w:rsid w:val="759B8883"/>
    <w:rsid w:val="759CF504"/>
    <w:rsid w:val="759E0CB3"/>
    <w:rsid w:val="759E6A4F"/>
    <w:rsid w:val="759EF5C5"/>
    <w:rsid w:val="75A46997"/>
    <w:rsid w:val="75A73AF5"/>
    <w:rsid w:val="75A91EA7"/>
    <w:rsid w:val="75A94A07"/>
    <w:rsid w:val="75A99AF6"/>
    <w:rsid w:val="75AAD66F"/>
    <w:rsid w:val="75AD3715"/>
    <w:rsid w:val="75AD58CF"/>
    <w:rsid w:val="75AD66CE"/>
    <w:rsid w:val="75B0420F"/>
    <w:rsid w:val="75B20D79"/>
    <w:rsid w:val="75B2253E"/>
    <w:rsid w:val="75B3630B"/>
    <w:rsid w:val="75B41302"/>
    <w:rsid w:val="75B56421"/>
    <w:rsid w:val="75B6EF70"/>
    <w:rsid w:val="75B73BC3"/>
    <w:rsid w:val="75B91DEE"/>
    <w:rsid w:val="75BC805D"/>
    <w:rsid w:val="75BCD73B"/>
    <w:rsid w:val="75C231EE"/>
    <w:rsid w:val="75C2E036"/>
    <w:rsid w:val="75C43D1A"/>
    <w:rsid w:val="75C54275"/>
    <w:rsid w:val="75C6710A"/>
    <w:rsid w:val="75C6F89F"/>
    <w:rsid w:val="75C788B7"/>
    <w:rsid w:val="75C99BFB"/>
    <w:rsid w:val="75CB9E08"/>
    <w:rsid w:val="75D0B6C8"/>
    <w:rsid w:val="75D11CCD"/>
    <w:rsid w:val="75D699D4"/>
    <w:rsid w:val="75DA1FAE"/>
    <w:rsid w:val="75DC6154"/>
    <w:rsid w:val="75DC7C32"/>
    <w:rsid w:val="75DE68F6"/>
    <w:rsid w:val="75E07B0B"/>
    <w:rsid w:val="75E19AFE"/>
    <w:rsid w:val="75E28D67"/>
    <w:rsid w:val="75E47CD8"/>
    <w:rsid w:val="75E5145A"/>
    <w:rsid w:val="75E54A14"/>
    <w:rsid w:val="75E5B734"/>
    <w:rsid w:val="75E5BED2"/>
    <w:rsid w:val="75E5ECEC"/>
    <w:rsid w:val="75E76DED"/>
    <w:rsid w:val="75E8A2FF"/>
    <w:rsid w:val="75E8F595"/>
    <w:rsid w:val="75EE475E"/>
    <w:rsid w:val="75EFC491"/>
    <w:rsid w:val="75F0B2A2"/>
    <w:rsid w:val="75F279CF"/>
    <w:rsid w:val="75F2845C"/>
    <w:rsid w:val="75F6AE51"/>
    <w:rsid w:val="75F8692E"/>
    <w:rsid w:val="75F8CA57"/>
    <w:rsid w:val="75F92148"/>
    <w:rsid w:val="75F982EC"/>
    <w:rsid w:val="75FA4E92"/>
    <w:rsid w:val="760212EC"/>
    <w:rsid w:val="760458FA"/>
    <w:rsid w:val="76051B34"/>
    <w:rsid w:val="76059DCE"/>
    <w:rsid w:val="7607E74F"/>
    <w:rsid w:val="760B9CF0"/>
    <w:rsid w:val="760C9790"/>
    <w:rsid w:val="760D0DC6"/>
    <w:rsid w:val="761165A0"/>
    <w:rsid w:val="761557B8"/>
    <w:rsid w:val="7615E73F"/>
    <w:rsid w:val="7618BA8B"/>
    <w:rsid w:val="761985A6"/>
    <w:rsid w:val="761C5B62"/>
    <w:rsid w:val="761CF1D3"/>
    <w:rsid w:val="76204C67"/>
    <w:rsid w:val="76248AF3"/>
    <w:rsid w:val="76250F49"/>
    <w:rsid w:val="7625EE8C"/>
    <w:rsid w:val="7627221B"/>
    <w:rsid w:val="7627B1FF"/>
    <w:rsid w:val="7627C0B5"/>
    <w:rsid w:val="762A891B"/>
    <w:rsid w:val="762B86ED"/>
    <w:rsid w:val="762D774C"/>
    <w:rsid w:val="762E2CF1"/>
    <w:rsid w:val="762FBCB6"/>
    <w:rsid w:val="762FD814"/>
    <w:rsid w:val="7630DFE8"/>
    <w:rsid w:val="7633DF21"/>
    <w:rsid w:val="763425B0"/>
    <w:rsid w:val="76363F7F"/>
    <w:rsid w:val="7638098C"/>
    <w:rsid w:val="76384471"/>
    <w:rsid w:val="763BAA11"/>
    <w:rsid w:val="763DDF77"/>
    <w:rsid w:val="763E0E10"/>
    <w:rsid w:val="763ED81A"/>
    <w:rsid w:val="763F47C8"/>
    <w:rsid w:val="764316A3"/>
    <w:rsid w:val="7643664C"/>
    <w:rsid w:val="764532DA"/>
    <w:rsid w:val="76459602"/>
    <w:rsid w:val="76481E69"/>
    <w:rsid w:val="76487D67"/>
    <w:rsid w:val="764971DC"/>
    <w:rsid w:val="7649D76C"/>
    <w:rsid w:val="764A1342"/>
    <w:rsid w:val="764A475E"/>
    <w:rsid w:val="764ACA73"/>
    <w:rsid w:val="764BC357"/>
    <w:rsid w:val="764C4D01"/>
    <w:rsid w:val="764CA406"/>
    <w:rsid w:val="764E15BC"/>
    <w:rsid w:val="7650A3A2"/>
    <w:rsid w:val="76510CAB"/>
    <w:rsid w:val="7652096D"/>
    <w:rsid w:val="765279DC"/>
    <w:rsid w:val="76553694"/>
    <w:rsid w:val="76558611"/>
    <w:rsid w:val="765755C2"/>
    <w:rsid w:val="76583795"/>
    <w:rsid w:val="7658C9D9"/>
    <w:rsid w:val="765DFA8E"/>
    <w:rsid w:val="765FF101"/>
    <w:rsid w:val="7660FC4C"/>
    <w:rsid w:val="76616B79"/>
    <w:rsid w:val="7661F880"/>
    <w:rsid w:val="7662AECC"/>
    <w:rsid w:val="7663F291"/>
    <w:rsid w:val="766776D9"/>
    <w:rsid w:val="76682EC0"/>
    <w:rsid w:val="766B09B4"/>
    <w:rsid w:val="766F6F75"/>
    <w:rsid w:val="766F9B8B"/>
    <w:rsid w:val="766FD592"/>
    <w:rsid w:val="767016A4"/>
    <w:rsid w:val="7672CBD2"/>
    <w:rsid w:val="767330D3"/>
    <w:rsid w:val="7673E426"/>
    <w:rsid w:val="7675E5D5"/>
    <w:rsid w:val="7678165B"/>
    <w:rsid w:val="767A9350"/>
    <w:rsid w:val="767AAD00"/>
    <w:rsid w:val="767AC035"/>
    <w:rsid w:val="767B31EF"/>
    <w:rsid w:val="767BD3EC"/>
    <w:rsid w:val="767C0052"/>
    <w:rsid w:val="767C0704"/>
    <w:rsid w:val="767E3221"/>
    <w:rsid w:val="767F28AB"/>
    <w:rsid w:val="7680ECF7"/>
    <w:rsid w:val="7682B1F8"/>
    <w:rsid w:val="7682C247"/>
    <w:rsid w:val="768AB483"/>
    <w:rsid w:val="768B4263"/>
    <w:rsid w:val="768B9623"/>
    <w:rsid w:val="768D3888"/>
    <w:rsid w:val="768DFD75"/>
    <w:rsid w:val="76919DEB"/>
    <w:rsid w:val="76930906"/>
    <w:rsid w:val="7694A13B"/>
    <w:rsid w:val="76961FD0"/>
    <w:rsid w:val="769696C1"/>
    <w:rsid w:val="76986D87"/>
    <w:rsid w:val="76987D21"/>
    <w:rsid w:val="76990714"/>
    <w:rsid w:val="76993D54"/>
    <w:rsid w:val="76993FFF"/>
    <w:rsid w:val="769BF47A"/>
    <w:rsid w:val="769DD0E6"/>
    <w:rsid w:val="769E0F09"/>
    <w:rsid w:val="769E2845"/>
    <w:rsid w:val="769E28B7"/>
    <w:rsid w:val="76A015F6"/>
    <w:rsid w:val="76A0A360"/>
    <w:rsid w:val="76A1D8AD"/>
    <w:rsid w:val="76A28336"/>
    <w:rsid w:val="76A56E13"/>
    <w:rsid w:val="76A718CF"/>
    <w:rsid w:val="76A7C716"/>
    <w:rsid w:val="76A7F34A"/>
    <w:rsid w:val="76A841F2"/>
    <w:rsid w:val="76A98D73"/>
    <w:rsid w:val="76AA1C84"/>
    <w:rsid w:val="76AB254B"/>
    <w:rsid w:val="76ACA918"/>
    <w:rsid w:val="76AEF21C"/>
    <w:rsid w:val="76AFE955"/>
    <w:rsid w:val="76B2C540"/>
    <w:rsid w:val="76B2CC2A"/>
    <w:rsid w:val="76B59F8C"/>
    <w:rsid w:val="76B843D1"/>
    <w:rsid w:val="76B903E7"/>
    <w:rsid w:val="76B96CEC"/>
    <w:rsid w:val="76BC6879"/>
    <w:rsid w:val="76C23286"/>
    <w:rsid w:val="76C33845"/>
    <w:rsid w:val="76C4C572"/>
    <w:rsid w:val="76C5250D"/>
    <w:rsid w:val="76C5C7DB"/>
    <w:rsid w:val="76C62765"/>
    <w:rsid w:val="76CC5805"/>
    <w:rsid w:val="76CD3E6D"/>
    <w:rsid w:val="76CDAE0B"/>
    <w:rsid w:val="76CEFB7E"/>
    <w:rsid w:val="76D0E9F6"/>
    <w:rsid w:val="76D1298D"/>
    <w:rsid w:val="76D1E73D"/>
    <w:rsid w:val="76D21C8B"/>
    <w:rsid w:val="76D3E263"/>
    <w:rsid w:val="76D85DFE"/>
    <w:rsid w:val="76D8C44D"/>
    <w:rsid w:val="76E3C7F7"/>
    <w:rsid w:val="76E4C7D8"/>
    <w:rsid w:val="76EB63B6"/>
    <w:rsid w:val="76EB7098"/>
    <w:rsid w:val="76EBB204"/>
    <w:rsid w:val="76EC8541"/>
    <w:rsid w:val="76EE3253"/>
    <w:rsid w:val="76EE5D49"/>
    <w:rsid w:val="76F093F7"/>
    <w:rsid w:val="76F1D5C6"/>
    <w:rsid w:val="76F30032"/>
    <w:rsid w:val="76F6FC1B"/>
    <w:rsid w:val="76F8A566"/>
    <w:rsid w:val="76FB0541"/>
    <w:rsid w:val="76FF9BFD"/>
    <w:rsid w:val="7700AE09"/>
    <w:rsid w:val="77024E28"/>
    <w:rsid w:val="77036B31"/>
    <w:rsid w:val="770577B6"/>
    <w:rsid w:val="770856D7"/>
    <w:rsid w:val="7708CA0B"/>
    <w:rsid w:val="7709C437"/>
    <w:rsid w:val="770D26C9"/>
    <w:rsid w:val="770F4502"/>
    <w:rsid w:val="7710638B"/>
    <w:rsid w:val="77125429"/>
    <w:rsid w:val="7714BEB2"/>
    <w:rsid w:val="7714D8D1"/>
    <w:rsid w:val="7717F621"/>
    <w:rsid w:val="7717FA5E"/>
    <w:rsid w:val="771865DE"/>
    <w:rsid w:val="771A03A4"/>
    <w:rsid w:val="771A2973"/>
    <w:rsid w:val="771B7F50"/>
    <w:rsid w:val="771C7073"/>
    <w:rsid w:val="771CEE46"/>
    <w:rsid w:val="771D20E8"/>
    <w:rsid w:val="771E69BD"/>
    <w:rsid w:val="771F2037"/>
    <w:rsid w:val="7721CB6E"/>
    <w:rsid w:val="7725607D"/>
    <w:rsid w:val="77287ACF"/>
    <w:rsid w:val="7729F90E"/>
    <w:rsid w:val="772B1F83"/>
    <w:rsid w:val="772D5FDD"/>
    <w:rsid w:val="7730D0AD"/>
    <w:rsid w:val="77317B60"/>
    <w:rsid w:val="773334CC"/>
    <w:rsid w:val="77342055"/>
    <w:rsid w:val="77371D03"/>
    <w:rsid w:val="77378190"/>
    <w:rsid w:val="773EF7A3"/>
    <w:rsid w:val="77407035"/>
    <w:rsid w:val="7742B308"/>
    <w:rsid w:val="7743875C"/>
    <w:rsid w:val="7743F63C"/>
    <w:rsid w:val="7747950C"/>
    <w:rsid w:val="7747B6A3"/>
    <w:rsid w:val="7748B48D"/>
    <w:rsid w:val="774A1408"/>
    <w:rsid w:val="774ADA9B"/>
    <w:rsid w:val="774C16A5"/>
    <w:rsid w:val="774EDDCE"/>
    <w:rsid w:val="774EFEFE"/>
    <w:rsid w:val="7752689D"/>
    <w:rsid w:val="77531308"/>
    <w:rsid w:val="7755535D"/>
    <w:rsid w:val="775748A9"/>
    <w:rsid w:val="775773A8"/>
    <w:rsid w:val="77581307"/>
    <w:rsid w:val="775B713F"/>
    <w:rsid w:val="775C6E52"/>
    <w:rsid w:val="775EA320"/>
    <w:rsid w:val="7763DD9D"/>
    <w:rsid w:val="7767FFFE"/>
    <w:rsid w:val="77694C1F"/>
    <w:rsid w:val="776D91AF"/>
    <w:rsid w:val="776E597D"/>
    <w:rsid w:val="776E614F"/>
    <w:rsid w:val="776E75AC"/>
    <w:rsid w:val="776F893F"/>
    <w:rsid w:val="777158F5"/>
    <w:rsid w:val="777269D9"/>
    <w:rsid w:val="777589E7"/>
    <w:rsid w:val="77765F2F"/>
    <w:rsid w:val="777A8050"/>
    <w:rsid w:val="777C088B"/>
    <w:rsid w:val="777C14B5"/>
    <w:rsid w:val="777CD642"/>
    <w:rsid w:val="777D7976"/>
    <w:rsid w:val="777DD93F"/>
    <w:rsid w:val="777E98A3"/>
    <w:rsid w:val="777EA15F"/>
    <w:rsid w:val="777EC4F1"/>
    <w:rsid w:val="778060C6"/>
    <w:rsid w:val="7780F437"/>
    <w:rsid w:val="7781D29F"/>
    <w:rsid w:val="7782F660"/>
    <w:rsid w:val="778308A0"/>
    <w:rsid w:val="7785D622"/>
    <w:rsid w:val="7787A6A2"/>
    <w:rsid w:val="7787C03A"/>
    <w:rsid w:val="77881DD0"/>
    <w:rsid w:val="7789F581"/>
    <w:rsid w:val="778B5201"/>
    <w:rsid w:val="778B8C5B"/>
    <w:rsid w:val="778DDD26"/>
    <w:rsid w:val="779146E2"/>
    <w:rsid w:val="779379C1"/>
    <w:rsid w:val="7794CCD1"/>
    <w:rsid w:val="779641D0"/>
    <w:rsid w:val="7797BE3A"/>
    <w:rsid w:val="7798A335"/>
    <w:rsid w:val="7798A518"/>
    <w:rsid w:val="77991765"/>
    <w:rsid w:val="779A58B6"/>
    <w:rsid w:val="779C0648"/>
    <w:rsid w:val="779C3E09"/>
    <w:rsid w:val="779F1FFB"/>
    <w:rsid w:val="779F3C04"/>
    <w:rsid w:val="77A08243"/>
    <w:rsid w:val="77A0E4CD"/>
    <w:rsid w:val="77A501DE"/>
    <w:rsid w:val="77A6A6EB"/>
    <w:rsid w:val="77A94208"/>
    <w:rsid w:val="77A9A09C"/>
    <w:rsid w:val="77AC0833"/>
    <w:rsid w:val="77AC79F5"/>
    <w:rsid w:val="77AD31EC"/>
    <w:rsid w:val="77AD6BD2"/>
    <w:rsid w:val="77B089CB"/>
    <w:rsid w:val="77B352E7"/>
    <w:rsid w:val="77B5CC14"/>
    <w:rsid w:val="77B6FC64"/>
    <w:rsid w:val="77B828F0"/>
    <w:rsid w:val="77B91490"/>
    <w:rsid w:val="77BBD91F"/>
    <w:rsid w:val="77C0CAAD"/>
    <w:rsid w:val="77C3635B"/>
    <w:rsid w:val="77C36D5A"/>
    <w:rsid w:val="77C4ADAE"/>
    <w:rsid w:val="77C511C9"/>
    <w:rsid w:val="77C6C613"/>
    <w:rsid w:val="77C7EEE6"/>
    <w:rsid w:val="77C89D35"/>
    <w:rsid w:val="77C96155"/>
    <w:rsid w:val="77CB61A8"/>
    <w:rsid w:val="77CC2DAE"/>
    <w:rsid w:val="77CDDD12"/>
    <w:rsid w:val="77CDFC94"/>
    <w:rsid w:val="77CED32E"/>
    <w:rsid w:val="77CF04E1"/>
    <w:rsid w:val="77D00975"/>
    <w:rsid w:val="77D08FE9"/>
    <w:rsid w:val="77D19D0E"/>
    <w:rsid w:val="77D25E0A"/>
    <w:rsid w:val="77D452E4"/>
    <w:rsid w:val="77D55A69"/>
    <w:rsid w:val="77D601C8"/>
    <w:rsid w:val="77D7C9CC"/>
    <w:rsid w:val="77D91AE7"/>
    <w:rsid w:val="77DABAA5"/>
    <w:rsid w:val="77DB2339"/>
    <w:rsid w:val="77DB31EF"/>
    <w:rsid w:val="77DFA673"/>
    <w:rsid w:val="77E0D563"/>
    <w:rsid w:val="77E131EB"/>
    <w:rsid w:val="77E162BC"/>
    <w:rsid w:val="77E17CE9"/>
    <w:rsid w:val="77E1D29F"/>
    <w:rsid w:val="77E2AE64"/>
    <w:rsid w:val="77E2C257"/>
    <w:rsid w:val="77E744EA"/>
    <w:rsid w:val="77E87DF6"/>
    <w:rsid w:val="77E9AFC2"/>
    <w:rsid w:val="77EA79AB"/>
    <w:rsid w:val="77EB774A"/>
    <w:rsid w:val="77ECF19C"/>
    <w:rsid w:val="77ED15BF"/>
    <w:rsid w:val="77EDD94A"/>
    <w:rsid w:val="77F0DB13"/>
    <w:rsid w:val="77F39CE0"/>
    <w:rsid w:val="77F3A487"/>
    <w:rsid w:val="77F458C7"/>
    <w:rsid w:val="77F467D5"/>
    <w:rsid w:val="77F49150"/>
    <w:rsid w:val="77F4DD76"/>
    <w:rsid w:val="77F59B78"/>
    <w:rsid w:val="77F59F6C"/>
    <w:rsid w:val="77F66381"/>
    <w:rsid w:val="77F76486"/>
    <w:rsid w:val="77F8975D"/>
    <w:rsid w:val="77F9FA31"/>
    <w:rsid w:val="77FB4357"/>
    <w:rsid w:val="77FBADE4"/>
    <w:rsid w:val="77FD1E47"/>
    <w:rsid w:val="780609D2"/>
    <w:rsid w:val="780852D3"/>
    <w:rsid w:val="7809B3D6"/>
    <w:rsid w:val="7809F452"/>
    <w:rsid w:val="780A6367"/>
    <w:rsid w:val="780B1634"/>
    <w:rsid w:val="780C169F"/>
    <w:rsid w:val="780CA22C"/>
    <w:rsid w:val="780D7DDC"/>
    <w:rsid w:val="780E43F0"/>
    <w:rsid w:val="78124B78"/>
    <w:rsid w:val="78133E75"/>
    <w:rsid w:val="781396A7"/>
    <w:rsid w:val="7819B2EC"/>
    <w:rsid w:val="781AEB1F"/>
    <w:rsid w:val="781B88B8"/>
    <w:rsid w:val="781BE9F9"/>
    <w:rsid w:val="781C02BD"/>
    <w:rsid w:val="781CC146"/>
    <w:rsid w:val="781E928E"/>
    <w:rsid w:val="781FFE21"/>
    <w:rsid w:val="782071CE"/>
    <w:rsid w:val="7820D60A"/>
    <w:rsid w:val="7821B3A1"/>
    <w:rsid w:val="7821DE4F"/>
    <w:rsid w:val="7825BED1"/>
    <w:rsid w:val="7829803D"/>
    <w:rsid w:val="782FD28F"/>
    <w:rsid w:val="783147D9"/>
    <w:rsid w:val="783256FA"/>
    <w:rsid w:val="78334C92"/>
    <w:rsid w:val="7833A03B"/>
    <w:rsid w:val="7834B816"/>
    <w:rsid w:val="78351EC0"/>
    <w:rsid w:val="783D2F91"/>
    <w:rsid w:val="783E500E"/>
    <w:rsid w:val="7841F004"/>
    <w:rsid w:val="78428C5C"/>
    <w:rsid w:val="7842C7D6"/>
    <w:rsid w:val="784417D4"/>
    <w:rsid w:val="78442799"/>
    <w:rsid w:val="78447BDA"/>
    <w:rsid w:val="7844E887"/>
    <w:rsid w:val="784553C6"/>
    <w:rsid w:val="78466341"/>
    <w:rsid w:val="78479FBA"/>
    <w:rsid w:val="7849C8F0"/>
    <w:rsid w:val="784A3B22"/>
    <w:rsid w:val="784B781E"/>
    <w:rsid w:val="784C49D6"/>
    <w:rsid w:val="784D94D3"/>
    <w:rsid w:val="784E845D"/>
    <w:rsid w:val="784F365E"/>
    <w:rsid w:val="784FCEA7"/>
    <w:rsid w:val="785476E1"/>
    <w:rsid w:val="78571D94"/>
    <w:rsid w:val="7860B6A8"/>
    <w:rsid w:val="78673887"/>
    <w:rsid w:val="78685327"/>
    <w:rsid w:val="7868B590"/>
    <w:rsid w:val="78699359"/>
    <w:rsid w:val="786A2020"/>
    <w:rsid w:val="786C3AE0"/>
    <w:rsid w:val="786FAB75"/>
    <w:rsid w:val="78701DC5"/>
    <w:rsid w:val="7870C553"/>
    <w:rsid w:val="78712B5B"/>
    <w:rsid w:val="78732835"/>
    <w:rsid w:val="78744764"/>
    <w:rsid w:val="78746E28"/>
    <w:rsid w:val="7874E77B"/>
    <w:rsid w:val="787765E8"/>
    <w:rsid w:val="7877A230"/>
    <w:rsid w:val="78782FF9"/>
    <w:rsid w:val="7878644A"/>
    <w:rsid w:val="7879D319"/>
    <w:rsid w:val="7879D347"/>
    <w:rsid w:val="787AA1C1"/>
    <w:rsid w:val="787C8D4C"/>
    <w:rsid w:val="787D8AE9"/>
    <w:rsid w:val="7883CBE2"/>
    <w:rsid w:val="7884D8FC"/>
    <w:rsid w:val="78854C2B"/>
    <w:rsid w:val="788710A9"/>
    <w:rsid w:val="78874060"/>
    <w:rsid w:val="7887C0EA"/>
    <w:rsid w:val="788A5550"/>
    <w:rsid w:val="788DC6F3"/>
    <w:rsid w:val="7894632A"/>
    <w:rsid w:val="78998D60"/>
    <w:rsid w:val="7899DD90"/>
    <w:rsid w:val="789C9287"/>
    <w:rsid w:val="789F703C"/>
    <w:rsid w:val="78A181D2"/>
    <w:rsid w:val="78A5E026"/>
    <w:rsid w:val="78A60E9A"/>
    <w:rsid w:val="78A68CD8"/>
    <w:rsid w:val="78A738AF"/>
    <w:rsid w:val="78A75148"/>
    <w:rsid w:val="78A78138"/>
    <w:rsid w:val="78A7DE83"/>
    <w:rsid w:val="78A82658"/>
    <w:rsid w:val="78A862F2"/>
    <w:rsid w:val="78ACFEEC"/>
    <w:rsid w:val="78AE504E"/>
    <w:rsid w:val="78B03F84"/>
    <w:rsid w:val="78B0468C"/>
    <w:rsid w:val="78B0F95A"/>
    <w:rsid w:val="78B1CE7C"/>
    <w:rsid w:val="78B5BC46"/>
    <w:rsid w:val="78B81BE3"/>
    <w:rsid w:val="78B827C7"/>
    <w:rsid w:val="78B8AFDC"/>
    <w:rsid w:val="78BA74BE"/>
    <w:rsid w:val="78BB64E2"/>
    <w:rsid w:val="78BD434A"/>
    <w:rsid w:val="78BEAB34"/>
    <w:rsid w:val="78C10720"/>
    <w:rsid w:val="78C4A0F7"/>
    <w:rsid w:val="78C51BD4"/>
    <w:rsid w:val="78C59728"/>
    <w:rsid w:val="78C794DA"/>
    <w:rsid w:val="78CB2758"/>
    <w:rsid w:val="78CEAF1E"/>
    <w:rsid w:val="78CFD47F"/>
    <w:rsid w:val="78D03E5D"/>
    <w:rsid w:val="78D17053"/>
    <w:rsid w:val="78D2A912"/>
    <w:rsid w:val="78D3555F"/>
    <w:rsid w:val="78D3F406"/>
    <w:rsid w:val="78D9A2F6"/>
    <w:rsid w:val="78D9D486"/>
    <w:rsid w:val="78DA8F2A"/>
    <w:rsid w:val="78DB1CB9"/>
    <w:rsid w:val="78DFDF33"/>
    <w:rsid w:val="78E4293B"/>
    <w:rsid w:val="78E4FAE2"/>
    <w:rsid w:val="78E6A73C"/>
    <w:rsid w:val="78E75C0A"/>
    <w:rsid w:val="78E871D1"/>
    <w:rsid w:val="78E88ACC"/>
    <w:rsid w:val="78E93538"/>
    <w:rsid w:val="78EE52DC"/>
    <w:rsid w:val="78EFDEC1"/>
    <w:rsid w:val="78F0992E"/>
    <w:rsid w:val="78F19D77"/>
    <w:rsid w:val="78F276CE"/>
    <w:rsid w:val="78F35ED6"/>
    <w:rsid w:val="78F5FB93"/>
    <w:rsid w:val="78F688F6"/>
    <w:rsid w:val="78F6B6C1"/>
    <w:rsid w:val="78F836C0"/>
    <w:rsid w:val="78FC65A1"/>
    <w:rsid w:val="78FCCB4C"/>
    <w:rsid w:val="78FCE828"/>
    <w:rsid w:val="78FE4892"/>
    <w:rsid w:val="78FF763B"/>
    <w:rsid w:val="78FFF09B"/>
    <w:rsid w:val="790171C8"/>
    <w:rsid w:val="7901A89A"/>
    <w:rsid w:val="7901D84B"/>
    <w:rsid w:val="79033007"/>
    <w:rsid w:val="7903A263"/>
    <w:rsid w:val="79042156"/>
    <w:rsid w:val="7904BD06"/>
    <w:rsid w:val="7904EF4B"/>
    <w:rsid w:val="79053DA8"/>
    <w:rsid w:val="79060A14"/>
    <w:rsid w:val="790737FF"/>
    <w:rsid w:val="790789B3"/>
    <w:rsid w:val="7907F831"/>
    <w:rsid w:val="79089723"/>
    <w:rsid w:val="790B6B40"/>
    <w:rsid w:val="790E8C7C"/>
    <w:rsid w:val="79106190"/>
    <w:rsid w:val="7910755B"/>
    <w:rsid w:val="7914E7C2"/>
    <w:rsid w:val="79177CB2"/>
    <w:rsid w:val="791994D1"/>
    <w:rsid w:val="791AC497"/>
    <w:rsid w:val="791B5415"/>
    <w:rsid w:val="791C8D1E"/>
    <w:rsid w:val="791CB040"/>
    <w:rsid w:val="791DC125"/>
    <w:rsid w:val="791DE201"/>
    <w:rsid w:val="79216A84"/>
    <w:rsid w:val="7921A395"/>
    <w:rsid w:val="79272748"/>
    <w:rsid w:val="79282FE8"/>
    <w:rsid w:val="792A5E49"/>
    <w:rsid w:val="792AB836"/>
    <w:rsid w:val="792B0B47"/>
    <w:rsid w:val="792E2D9C"/>
    <w:rsid w:val="792F864C"/>
    <w:rsid w:val="79329F29"/>
    <w:rsid w:val="79342D13"/>
    <w:rsid w:val="7934C4E9"/>
    <w:rsid w:val="79350690"/>
    <w:rsid w:val="79352CE4"/>
    <w:rsid w:val="79380F3C"/>
    <w:rsid w:val="7939A713"/>
    <w:rsid w:val="793A8C21"/>
    <w:rsid w:val="794032D8"/>
    <w:rsid w:val="794183B3"/>
    <w:rsid w:val="7941E622"/>
    <w:rsid w:val="794282F3"/>
    <w:rsid w:val="79456A45"/>
    <w:rsid w:val="79467350"/>
    <w:rsid w:val="79469D17"/>
    <w:rsid w:val="794B8C73"/>
    <w:rsid w:val="7952EA5A"/>
    <w:rsid w:val="795585CD"/>
    <w:rsid w:val="7955D663"/>
    <w:rsid w:val="7956111E"/>
    <w:rsid w:val="7956132B"/>
    <w:rsid w:val="7958E7C1"/>
    <w:rsid w:val="795A4187"/>
    <w:rsid w:val="795A63AA"/>
    <w:rsid w:val="795B51B0"/>
    <w:rsid w:val="795B6A7F"/>
    <w:rsid w:val="795DFB08"/>
    <w:rsid w:val="795E53E2"/>
    <w:rsid w:val="795E82E9"/>
    <w:rsid w:val="795F01B9"/>
    <w:rsid w:val="796262F9"/>
    <w:rsid w:val="796346E1"/>
    <w:rsid w:val="79649A19"/>
    <w:rsid w:val="79649EA9"/>
    <w:rsid w:val="7964D6CE"/>
    <w:rsid w:val="796563E6"/>
    <w:rsid w:val="79658895"/>
    <w:rsid w:val="7965D0C4"/>
    <w:rsid w:val="79676761"/>
    <w:rsid w:val="796922E0"/>
    <w:rsid w:val="7969ECC0"/>
    <w:rsid w:val="796B2367"/>
    <w:rsid w:val="796B925B"/>
    <w:rsid w:val="796BDAB4"/>
    <w:rsid w:val="796C79AB"/>
    <w:rsid w:val="796E177E"/>
    <w:rsid w:val="796F780D"/>
    <w:rsid w:val="796FE1B2"/>
    <w:rsid w:val="7970F346"/>
    <w:rsid w:val="7973173E"/>
    <w:rsid w:val="7973FF15"/>
    <w:rsid w:val="79740AF7"/>
    <w:rsid w:val="7975DD90"/>
    <w:rsid w:val="7976DCB9"/>
    <w:rsid w:val="797A7813"/>
    <w:rsid w:val="797A98BA"/>
    <w:rsid w:val="797AF29A"/>
    <w:rsid w:val="797D2DF6"/>
    <w:rsid w:val="797D4CC5"/>
    <w:rsid w:val="7981E776"/>
    <w:rsid w:val="7983A3E3"/>
    <w:rsid w:val="7984FE21"/>
    <w:rsid w:val="79869091"/>
    <w:rsid w:val="798A2976"/>
    <w:rsid w:val="798A6666"/>
    <w:rsid w:val="798B94B0"/>
    <w:rsid w:val="798BCA6E"/>
    <w:rsid w:val="798C237B"/>
    <w:rsid w:val="798D3CC5"/>
    <w:rsid w:val="798E3299"/>
    <w:rsid w:val="79914BD6"/>
    <w:rsid w:val="79932FA9"/>
    <w:rsid w:val="7995AC3F"/>
    <w:rsid w:val="7996623C"/>
    <w:rsid w:val="7996D27E"/>
    <w:rsid w:val="7997A606"/>
    <w:rsid w:val="79993B17"/>
    <w:rsid w:val="7999B8CB"/>
    <w:rsid w:val="799C4D40"/>
    <w:rsid w:val="799C9112"/>
    <w:rsid w:val="799C9864"/>
    <w:rsid w:val="799CBE6F"/>
    <w:rsid w:val="79A10C53"/>
    <w:rsid w:val="79A1436A"/>
    <w:rsid w:val="79A1F4C1"/>
    <w:rsid w:val="79A43C2E"/>
    <w:rsid w:val="79A4A2A3"/>
    <w:rsid w:val="79A504BC"/>
    <w:rsid w:val="79A5F695"/>
    <w:rsid w:val="79A84CC8"/>
    <w:rsid w:val="79AB87D4"/>
    <w:rsid w:val="79ABBE23"/>
    <w:rsid w:val="79AC6B22"/>
    <w:rsid w:val="79B027AF"/>
    <w:rsid w:val="79B3DF9D"/>
    <w:rsid w:val="79B3FA54"/>
    <w:rsid w:val="79B89046"/>
    <w:rsid w:val="79B9D7A8"/>
    <w:rsid w:val="79BAA80E"/>
    <w:rsid w:val="79BAD708"/>
    <w:rsid w:val="79BDA4EA"/>
    <w:rsid w:val="79C3185F"/>
    <w:rsid w:val="79C57C34"/>
    <w:rsid w:val="79C5DDAD"/>
    <w:rsid w:val="79C81C5E"/>
    <w:rsid w:val="79CBB860"/>
    <w:rsid w:val="79CC630B"/>
    <w:rsid w:val="79CE4C82"/>
    <w:rsid w:val="79CF0530"/>
    <w:rsid w:val="79D174BD"/>
    <w:rsid w:val="79D2C7FB"/>
    <w:rsid w:val="79D477ED"/>
    <w:rsid w:val="79D586FB"/>
    <w:rsid w:val="79D5BD1A"/>
    <w:rsid w:val="79D9248A"/>
    <w:rsid w:val="79D93724"/>
    <w:rsid w:val="79DCBCAD"/>
    <w:rsid w:val="79DF88E2"/>
    <w:rsid w:val="79DF8ABE"/>
    <w:rsid w:val="79DFF262"/>
    <w:rsid w:val="79E25689"/>
    <w:rsid w:val="79E3721C"/>
    <w:rsid w:val="79E49BB2"/>
    <w:rsid w:val="79E5E7B7"/>
    <w:rsid w:val="79E8E3F4"/>
    <w:rsid w:val="79EC2408"/>
    <w:rsid w:val="79EC7383"/>
    <w:rsid w:val="79EF3772"/>
    <w:rsid w:val="79EF5039"/>
    <w:rsid w:val="79F0EADF"/>
    <w:rsid w:val="79F5273F"/>
    <w:rsid w:val="79F585FD"/>
    <w:rsid w:val="79F78CE0"/>
    <w:rsid w:val="79F85CBD"/>
    <w:rsid w:val="79F88966"/>
    <w:rsid w:val="79F90972"/>
    <w:rsid w:val="79F965D4"/>
    <w:rsid w:val="79FA81BE"/>
    <w:rsid w:val="79FCF50C"/>
    <w:rsid w:val="79FE13FE"/>
    <w:rsid w:val="7A02E9A1"/>
    <w:rsid w:val="7A03C6A1"/>
    <w:rsid w:val="7A044486"/>
    <w:rsid w:val="7A066806"/>
    <w:rsid w:val="7A077C76"/>
    <w:rsid w:val="7A092358"/>
    <w:rsid w:val="7A0DF27D"/>
    <w:rsid w:val="7A0E3F67"/>
    <w:rsid w:val="7A0EA5F5"/>
    <w:rsid w:val="7A144269"/>
    <w:rsid w:val="7A186CA8"/>
    <w:rsid w:val="7A19A02D"/>
    <w:rsid w:val="7A1B6547"/>
    <w:rsid w:val="7A1B8055"/>
    <w:rsid w:val="7A1E4B17"/>
    <w:rsid w:val="7A1E5BBD"/>
    <w:rsid w:val="7A20EEF8"/>
    <w:rsid w:val="7A219672"/>
    <w:rsid w:val="7A2358C6"/>
    <w:rsid w:val="7A23F27E"/>
    <w:rsid w:val="7A25652B"/>
    <w:rsid w:val="7A25D111"/>
    <w:rsid w:val="7A2807DF"/>
    <w:rsid w:val="7A288339"/>
    <w:rsid w:val="7A28BC48"/>
    <w:rsid w:val="7A29E7D7"/>
    <w:rsid w:val="7A2C85D5"/>
    <w:rsid w:val="7A2E2567"/>
    <w:rsid w:val="7A2F2E55"/>
    <w:rsid w:val="7A33CD0E"/>
    <w:rsid w:val="7A3466B2"/>
    <w:rsid w:val="7A35BE0C"/>
    <w:rsid w:val="7A37954C"/>
    <w:rsid w:val="7A38584F"/>
    <w:rsid w:val="7A38B108"/>
    <w:rsid w:val="7A39561D"/>
    <w:rsid w:val="7A3A2483"/>
    <w:rsid w:val="7A3A6FE4"/>
    <w:rsid w:val="7A3C2CD8"/>
    <w:rsid w:val="7A40FDE0"/>
    <w:rsid w:val="7A44F007"/>
    <w:rsid w:val="7A46220D"/>
    <w:rsid w:val="7A46B9B3"/>
    <w:rsid w:val="7A476506"/>
    <w:rsid w:val="7A4B0DDE"/>
    <w:rsid w:val="7A4D2CE3"/>
    <w:rsid w:val="7A4EE569"/>
    <w:rsid w:val="7A4F64E8"/>
    <w:rsid w:val="7A4F7BB9"/>
    <w:rsid w:val="7A53266B"/>
    <w:rsid w:val="7A5840B1"/>
    <w:rsid w:val="7A5C1CD8"/>
    <w:rsid w:val="7A5EDF68"/>
    <w:rsid w:val="7A613BF6"/>
    <w:rsid w:val="7A615699"/>
    <w:rsid w:val="7A617C5B"/>
    <w:rsid w:val="7A621D5B"/>
    <w:rsid w:val="7A62F548"/>
    <w:rsid w:val="7A631776"/>
    <w:rsid w:val="7A632C99"/>
    <w:rsid w:val="7A64A032"/>
    <w:rsid w:val="7A67ECF2"/>
    <w:rsid w:val="7A6BCA23"/>
    <w:rsid w:val="7A6BF909"/>
    <w:rsid w:val="7A6C8C03"/>
    <w:rsid w:val="7A6D3596"/>
    <w:rsid w:val="7A6F68E8"/>
    <w:rsid w:val="7A70D777"/>
    <w:rsid w:val="7A716F71"/>
    <w:rsid w:val="7A743065"/>
    <w:rsid w:val="7A767B2C"/>
    <w:rsid w:val="7A772A80"/>
    <w:rsid w:val="7A774B20"/>
    <w:rsid w:val="7A7C81B6"/>
    <w:rsid w:val="7A7C91FF"/>
    <w:rsid w:val="7A7CA63C"/>
    <w:rsid w:val="7A823CCF"/>
    <w:rsid w:val="7A8335DE"/>
    <w:rsid w:val="7A835174"/>
    <w:rsid w:val="7A84D602"/>
    <w:rsid w:val="7A864F06"/>
    <w:rsid w:val="7A87EC43"/>
    <w:rsid w:val="7A8B9C80"/>
    <w:rsid w:val="7A8CACAB"/>
    <w:rsid w:val="7A8F0E46"/>
    <w:rsid w:val="7A944683"/>
    <w:rsid w:val="7A947398"/>
    <w:rsid w:val="7A94BF75"/>
    <w:rsid w:val="7A964F77"/>
    <w:rsid w:val="7A96EB6C"/>
    <w:rsid w:val="7A97EE6F"/>
    <w:rsid w:val="7A9A5DED"/>
    <w:rsid w:val="7A9B1460"/>
    <w:rsid w:val="7A9B1AD8"/>
    <w:rsid w:val="7A9C3DB3"/>
    <w:rsid w:val="7A9EAF1F"/>
    <w:rsid w:val="7AA1914F"/>
    <w:rsid w:val="7AA37D8E"/>
    <w:rsid w:val="7AA3C5D1"/>
    <w:rsid w:val="7AA531E8"/>
    <w:rsid w:val="7AA7A270"/>
    <w:rsid w:val="7AA7EAED"/>
    <w:rsid w:val="7AA917A4"/>
    <w:rsid w:val="7AAB87F8"/>
    <w:rsid w:val="7AABA9B0"/>
    <w:rsid w:val="7AACF468"/>
    <w:rsid w:val="7AAFE9C6"/>
    <w:rsid w:val="7AB05225"/>
    <w:rsid w:val="7AB0E18A"/>
    <w:rsid w:val="7AB1D4DC"/>
    <w:rsid w:val="7AB6DB46"/>
    <w:rsid w:val="7AB77921"/>
    <w:rsid w:val="7AB9F8B2"/>
    <w:rsid w:val="7ABA0AF7"/>
    <w:rsid w:val="7ABC8180"/>
    <w:rsid w:val="7AC07AFE"/>
    <w:rsid w:val="7AC20E3E"/>
    <w:rsid w:val="7AC29112"/>
    <w:rsid w:val="7AC3ADEE"/>
    <w:rsid w:val="7AC484DE"/>
    <w:rsid w:val="7AC62DCB"/>
    <w:rsid w:val="7AC6DE31"/>
    <w:rsid w:val="7AC76F1E"/>
    <w:rsid w:val="7AC8E5C1"/>
    <w:rsid w:val="7ACA3893"/>
    <w:rsid w:val="7ACBEE64"/>
    <w:rsid w:val="7ACDEE96"/>
    <w:rsid w:val="7ACEA77D"/>
    <w:rsid w:val="7ACED0DE"/>
    <w:rsid w:val="7AD098B4"/>
    <w:rsid w:val="7AD0B96D"/>
    <w:rsid w:val="7AD1EA30"/>
    <w:rsid w:val="7AD276F7"/>
    <w:rsid w:val="7AD56443"/>
    <w:rsid w:val="7ADAE63E"/>
    <w:rsid w:val="7ADC47FF"/>
    <w:rsid w:val="7ADC6F47"/>
    <w:rsid w:val="7ADE2432"/>
    <w:rsid w:val="7AE1A227"/>
    <w:rsid w:val="7AE1EB33"/>
    <w:rsid w:val="7AE3520D"/>
    <w:rsid w:val="7AE47D31"/>
    <w:rsid w:val="7AE7E75F"/>
    <w:rsid w:val="7AE9F845"/>
    <w:rsid w:val="7AEADEA2"/>
    <w:rsid w:val="7AEAEF3E"/>
    <w:rsid w:val="7AF08E11"/>
    <w:rsid w:val="7AF17159"/>
    <w:rsid w:val="7AF3127C"/>
    <w:rsid w:val="7AF4E880"/>
    <w:rsid w:val="7AF57609"/>
    <w:rsid w:val="7AF76CE6"/>
    <w:rsid w:val="7AF97AF9"/>
    <w:rsid w:val="7AFAA878"/>
    <w:rsid w:val="7AFAB3E7"/>
    <w:rsid w:val="7AFDF216"/>
    <w:rsid w:val="7AFEC0B1"/>
    <w:rsid w:val="7AFECDAE"/>
    <w:rsid w:val="7B00C402"/>
    <w:rsid w:val="7B0117B4"/>
    <w:rsid w:val="7B015F9F"/>
    <w:rsid w:val="7B01B3CD"/>
    <w:rsid w:val="7B01FF56"/>
    <w:rsid w:val="7B027806"/>
    <w:rsid w:val="7B0425B7"/>
    <w:rsid w:val="7B044083"/>
    <w:rsid w:val="7B0615F6"/>
    <w:rsid w:val="7B06F8FC"/>
    <w:rsid w:val="7B086300"/>
    <w:rsid w:val="7B0BB30B"/>
    <w:rsid w:val="7B0D04A0"/>
    <w:rsid w:val="7B0D7174"/>
    <w:rsid w:val="7B1298C4"/>
    <w:rsid w:val="7B13337F"/>
    <w:rsid w:val="7B136669"/>
    <w:rsid w:val="7B1687BD"/>
    <w:rsid w:val="7B1815AC"/>
    <w:rsid w:val="7B19541B"/>
    <w:rsid w:val="7B1AE0DC"/>
    <w:rsid w:val="7B1DD2AA"/>
    <w:rsid w:val="7B1DD419"/>
    <w:rsid w:val="7B206364"/>
    <w:rsid w:val="7B2182B8"/>
    <w:rsid w:val="7B23750E"/>
    <w:rsid w:val="7B28F523"/>
    <w:rsid w:val="7B2ADE07"/>
    <w:rsid w:val="7B2BC0BD"/>
    <w:rsid w:val="7B2C4DBB"/>
    <w:rsid w:val="7B2C51D3"/>
    <w:rsid w:val="7B2CF4D8"/>
    <w:rsid w:val="7B2D5461"/>
    <w:rsid w:val="7B33998D"/>
    <w:rsid w:val="7B398329"/>
    <w:rsid w:val="7B3E3201"/>
    <w:rsid w:val="7B3EA663"/>
    <w:rsid w:val="7B40D7BE"/>
    <w:rsid w:val="7B416502"/>
    <w:rsid w:val="7B46A32C"/>
    <w:rsid w:val="7B48AF8D"/>
    <w:rsid w:val="7B4A1E46"/>
    <w:rsid w:val="7B4A7983"/>
    <w:rsid w:val="7B5B13EF"/>
    <w:rsid w:val="7B5D21B4"/>
    <w:rsid w:val="7B5D4C38"/>
    <w:rsid w:val="7B5F55AF"/>
    <w:rsid w:val="7B60436F"/>
    <w:rsid w:val="7B6092A6"/>
    <w:rsid w:val="7B60974F"/>
    <w:rsid w:val="7B6173DD"/>
    <w:rsid w:val="7B62AA60"/>
    <w:rsid w:val="7B630FEF"/>
    <w:rsid w:val="7B632265"/>
    <w:rsid w:val="7B65789A"/>
    <w:rsid w:val="7B660FEF"/>
    <w:rsid w:val="7B6655BE"/>
    <w:rsid w:val="7B675EDE"/>
    <w:rsid w:val="7B68C2CA"/>
    <w:rsid w:val="7B6AF44D"/>
    <w:rsid w:val="7B6CF4AD"/>
    <w:rsid w:val="7B6D4305"/>
    <w:rsid w:val="7B6D6F44"/>
    <w:rsid w:val="7B6DA778"/>
    <w:rsid w:val="7B6F907C"/>
    <w:rsid w:val="7B711B7E"/>
    <w:rsid w:val="7B712CCD"/>
    <w:rsid w:val="7B713ACA"/>
    <w:rsid w:val="7B7212D1"/>
    <w:rsid w:val="7B724FA5"/>
    <w:rsid w:val="7B729619"/>
    <w:rsid w:val="7B74A052"/>
    <w:rsid w:val="7B74F869"/>
    <w:rsid w:val="7B75A1FA"/>
    <w:rsid w:val="7B77EEB9"/>
    <w:rsid w:val="7B780169"/>
    <w:rsid w:val="7B785C15"/>
    <w:rsid w:val="7B79653D"/>
    <w:rsid w:val="7B7C1F01"/>
    <w:rsid w:val="7B7DB7B3"/>
    <w:rsid w:val="7B7EA84A"/>
    <w:rsid w:val="7B84D345"/>
    <w:rsid w:val="7B85A067"/>
    <w:rsid w:val="7B869334"/>
    <w:rsid w:val="7B86D5C4"/>
    <w:rsid w:val="7B88545B"/>
    <w:rsid w:val="7B8AF489"/>
    <w:rsid w:val="7B8CCB2F"/>
    <w:rsid w:val="7B8D79BC"/>
    <w:rsid w:val="7B915ADB"/>
    <w:rsid w:val="7B9234D5"/>
    <w:rsid w:val="7B928426"/>
    <w:rsid w:val="7B92EF34"/>
    <w:rsid w:val="7B9340F7"/>
    <w:rsid w:val="7B96BEE3"/>
    <w:rsid w:val="7B9A1551"/>
    <w:rsid w:val="7B9F8D29"/>
    <w:rsid w:val="7BA028FC"/>
    <w:rsid w:val="7BA185B9"/>
    <w:rsid w:val="7BA20F95"/>
    <w:rsid w:val="7BA54135"/>
    <w:rsid w:val="7BA548B6"/>
    <w:rsid w:val="7BA792FE"/>
    <w:rsid w:val="7BA908E7"/>
    <w:rsid w:val="7BA92F2D"/>
    <w:rsid w:val="7BA97CFD"/>
    <w:rsid w:val="7BAA32D1"/>
    <w:rsid w:val="7BAA680F"/>
    <w:rsid w:val="7BAA7B34"/>
    <w:rsid w:val="7BAA9CB0"/>
    <w:rsid w:val="7BAB5766"/>
    <w:rsid w:val="7BADA7C4"/>
    <w:rsid w:val="7BAE8469"/>
    <w:rsid w:val="7BB089AB"/>
    <w:rsid w:val="7BB2851F"/>
    <w:rsid w:val="7BB4B90E"/>
    <w:rsid w:val="7BB54260"/>
    <w:rsid w:val="7BB7845A"/>
    <w:rsid w:val="7BB83489"/>
    <w:rsid w:val="7BB99BB8"/>
    <w:rsid w:val="7BB9A51C"/>
    <w:rsid w:val="7BBA873F"/>
    <w:rsid w:val="7BBAE48A"/>
    <w:rsid w:val="7BBBB063"/>
    <w:rsid w:val="7BBCC544"/>
    <w:rsid w:val="7BC15345"/>
    <w:rsid w:val="7BC83FE8"/>
    <w:rsid w:val="7BCB5240"/>
    <w:rsid w:val="7BCC5732"/>
    <w:rsid w:val="7BCDE4AE"/>
    <w:rsid w:val="7BD29D33"/>
    <w:rsid w:val="7BD2F36E"/>
    <w:rsid w:val="7BD350F9"/>
    <w:rsid w:val="7BD562E8"/>
    <w:rsid w:val="7BD5B19F"/>
    <w:rsid w:val="7BD748E2"/>
    <w:rsid w:val="7BD7CBB1"/>
    <w:rsid w:val="7BD9EE4D"/>
    <w:rsid w:val="7BD9F622"/>
    <w:rsid w:val="7BDBE82B"/>
    <w:rsid w:val="7BDD641F"/>
    <w:rsid w:val="7BDF2579"/>
    <w:rsid w:val="7BE1B925"/>
    <w:rsid w:val="7BE317C7"/>
    <w:rsid w:val="7BE46DC1"/>
    <w:rsid w:val="7BE7E5F2"/>
    <w:rsid w:val="7BEA578C"/>
    <w:rsid w:val="7BEBCA3F"/>
    <w:rsid w:val="7BED7CC6"/>
    <w:rsid w:val="7BED9BE8"/>
    <w:rsid w:val="7BEDBF98"/>
    <w:rsid w:val="7BEDC004"/>
    <w:rsid w:val="7BEF293F"/>
    <w:rsid w:val="7BF0EA3A"/>
    <w:rsid w:val="7BF1E049"/>
    <w:rsid w:val="7BF2D8DF"/>
    <w:rsid w:val="7BF3A3F1"/>
    <w:rsid w:val="7BF54138"/>
    <w:rsid w:val="7BF70598"/>
    <w:rsid w:val="7BF7A6A3"/>
    <w:rsid w:val="7BF80F67"/>
    <w:rsid w:val="7BFB7052"/>
    <w:rsid w:val="7BFDB48A"/>
    <w:rsid w:val="7BFE66CE"/>
    <w:rsid w:val="7BFEDC03"/>
    <w:rsid w:val="7C02807C"/>
    <w:rsid w:val="7C051C8C"/>
    <w:rsid w:val="7C054BFE"/>
    <w:rsid w:val="7C06D7E1"/>
    <w:rsid w:val="7C07872A"/>
    <w:rsid w:val="7C0B6F4A"/>
    <w:rsid w:val="7C0BE56B"/>
    <w:rsid w:val="7C0C02AC"/>
    <w:rsid w:val="7C0DC0D8"/>
    <w:rsid w:val="7C0DC4A9"/>
    <w:rsid w:val="7C0F87B5"/>
    <w:rsid w:val="7C112E73"/>
    <w:rsid w:val="7C12C4CA"/>
    <w:rsid w:val="7C179C73"/>
    <w:rsid w:val="7C1A8CA1"/>
    <w:rsid w:val="7C1B5C4E"/>
    <w:rsid w:val="7C1BFFC2"/>
    <w:rsid w:val="7C1CF57B"/>
    <w:rsid w:val="7C1DF512"/>
    <w:rsid w:val="7C251274"/>
    <w:rsid w:val="7C254474"/>
    <w:rsid w:val="7C2773B5"/>
    <w:rsid w:val="7C288A01"/>
    <w:rsid w:val="7C2AA739"/>
    <w:rsid w:val="7C2AFE2F"/>
    <w:rsid w:val="7C2CAFB8"/>
    <w:rsid w:val="7C2D143B"/>
    <w:rsid w:val="7C2EA2FA"/>
    <w:rsid w:val="7C33D51B"/>
    <w:rsid w:val="7C350E17"/>
    <w:rsid w:val="7C35A37F"/>
    <w:rsid w:val="7C35BB87"/>
    <w:rsid w:val="7C3648AC"/>
    <w:rsid w:val="7C368750"/>
    <w:rsid w:val="7C37DD56"/>
    <w:rsid w:val="7C3D3D89"/>
    <w:rsid w:val="7C3DE570"/>
    <w:rsid w:val="7C3E7DA0"/>
    <w:rsid w:val="7C3F74DD"/>
    <w:rsid w:val="7C4101F6"/>
    <w:rsid w:val="7C41467B"/>
    <w:rsid w:val="7C414CE8"/>
    <w:rsid w:val="7C41E75C"/>
    <w:rsid w:val="7C433A7D"/>
    <w:rsid w:val="7C434E34"/>
    <w:rsid w:val="7C4493DC"/>
    <w:rsid w:val="7C488351"/>
    <w:rsid w:val="7C4906BB"/>
    <w:rsid w:val="7C4AF18D"/>
    <w:rsid w:val="7C4C3D39"/>
    <w:rsid w:val="7C4DE83F"/>
    <w:rsid w:val="7C4E8FC3"/>
    <w:rsid w:val="7C4EFC2C"/>
    <w:rsid w:val="7C50EC8A"/>
    <w:rsid w:val="7C5155F6"/>
    <w:rsid w:val="7C5473C2"/>
    <w:rsid w:val="7C55EF91"/>
    <w:rsid w:val="7C582BB9"/>
    <w:rsid w:val="7C5A265D"/>
    <w:rsid w:val="7C5A699E"/>
    <w:rsid w:val="7C5A6FAE"/>
    <w:rsid w:val="7C5AC518"/>
    <w:rsid w:val="7C5B0EA4"/>
    <w:rsid w:val="7C5BCB05"/>
    <w:rsid w:val="7C601062"/>
    <w:rsid w:val="7C629CA9"/>
    <w:rsid w:val="7C6427F3"/>
    <w:rsid w:val="7C648F96"/>
    <w:rsid w:val="7C663D16"/>
    <w:rsid w:val="7C66CDCC"/>
    <w:rsid w:val="7C6768BC"/>
    <w:rsid w:val="7C6B9296"/>
    <w:rsid w:val="7C71E77B"/>
    <w:rsid w:val="7C7228DD"/>
    <w:rsid w:val="7C73DD53"/>
    <w:rsid w:val="7C74097E"/>
    <w:rsid w:val="7C740B34"/>
    <w:rsid w:val="7C7788F0"/>
    <w:rsid w:val="7C79BB4F"/>
    <w:rsid w:val="7C79DEBB"/>
    <w:rsid w:val="7C7E447B"/>
    <w:rsid w:val="7C81569E"/>
    <w:rsid w:val="7C815E0F"/>
    <w:rsid w:val="7C82B194"/>
    <w:rsid w:val="7C84B66B"/>
    <w:rsid w:val="7C878772"/>
    <w:rsid w:val="7C87AAC0"/>
    <w:rsid w:val="7C885D15"/>
    <w:rsid w:val="7C89CC6F"/>
    <w:rsid w:val="7C8A2630"/>
    <w:rsid w:val="7C8BC9C4"/>
    <w:rsid w:val="7C8DDEC6"/>
    <w:rsid w:val="7C8E12A5"/>
    <w:rsid w:val="7C958423"/>
    <w:rsid w:val="7C96F486"/>
    <w:rsid w:val="7C97DBD1"/>
    <w:rsid w:val="7C97F6A5"/>
    <w:rsid w:val="7C980C2C"/>
    <w:rsid w:val="7C986F2D"/>
    <w:rsid w:val="7C9A26DC"/>
    <w:rsid w:val="7C9C8D40"/>
    <w:rsid w:val="7C9D9BCF"/>
    <w:rsid w:val="7C9ED654"/>
    <w:rsid w:val="7CA07E2B"/>
    <w:rsid w:val="7CA0D33E"/>
    <w:rsid w:val="7CA1EEB6"/>
    <w:rsid w:val="7CA250A8"/>
    <w:rsid w:val="7CA2A8F5"/>
    <w:rsid w:val="7CA330AE"/>
    <w:rsid w:val="7CA51F9A"/>
    <w:rsid w:val="7CA5A52C"/>
    <w:rsid w:val="7CA8898D"/>
    <w:rsid w:val="7CA91A16"/>
    <w:rsid w:val="7CA95F93"/>
    <w:rsid w:val="7CAA020A"/>
    <w:rsid w:val="7CAC53B4"/>
    <w:rsid w:val="7CAE3BF5"/>
    <w:rsid w:val="7CAE4120"/>
    <w:rsid w:val="7CAEAD38"/>
    <w:rsid w:val="7CAFE1D2"/>
    <w:rsid w:val="7CB45494"/>
    <w:rsid w:val="7CB6FC90"/>
    <w:rsid w:val="7CB75434"/>
    <w:rsid w:val="7CB8AB65"/>
    <w:rsid w:val="7CB9B9CD"/>
    <w:rsid w:val="7CBB240F"/>
    <w:rsid w:val="7CBC3B22"/>
    <w:rsid w:val="7CC0F784"/>
    <w:rsid w:val="7CC18D34"/>
    <w:rsid w:val="7CC26719"/>
    <w:rsid w:val="7CC33E92"/>
    <w:rsid w:val="7CC573BA"/>
    <w:rsid w:val="7CC6DD90"/>
    <w:rsid w:val="7CC86528"/>
    <w:rsid w:val="7CC99892"/>
    <w:rsid w:val="7CCAAE04"/>
    <w:rsid w:val="7CCAB050"/>
    <w:rsid w:val="7CCB662C"/>
    <w:rsid w:val="7CCB7F62"/>
    <w:rsid w:val="7CCC8CBD"/>
    <w:rsid w:val="7CCE2B0E"/>
    <w:rsid w:val="7CCFB142"/>
    <w:rsid w:val="7CD1F5CF"/>
    <w:rsid w:val="7CD5DDBD"/>
    <w:rsid w:val="7CD9E8BA"/>
    <w:rsid w:val="7CDA8485"/>
    <w:rsid w:val="7CDA9F36"/>
    <w:rsid w:val="7CDAC309"/>
    <w:rsid w:val="7CDE69CF"/>
    <w:rsid w:val="7CE28852"/>
    <w:rsid w:val="7CE28D14"/>
    <w:rsid w:val="7CE359D0"/>
    <w:rsid w:val="7CE418E8"/>
    <w:rsid w:val="7CE857F5"/>
    <w:rsid w:val="7CE8AB10"/>
    <w:rsid w:val="7CE9A546"/>
    <w:rsid w:val="7CEBB266"/>
    <w:rsid w:val="7CEC5DB1"/>
    <w:rsid w:val="7CEC9F52"/>
    <w:rsid w:val="7CECDF67"/>
    <w:rsid w:val="7CECED7C"/>
    <w:rsid w:val="7CED1E1B"/>
    <w:rsid w:val="7CF36F74"/>
    <w:rsid w:val="7CF60671"/>
    <w:rsid w:val="7CF68E66"/>
    <w:rsid w:val="7CF83A27"/>
    <w:rsid w:val="7CF9E35A"/>
    <w:rsid w:val="7CFB6368"/>
    <w:rsid w:val="7CFBE802"/>
    <w:rsid w:val="7D037DDF"/>
    <w:rsid w:val="7D046CD5"/>
    <w:rsid w:val="7D04B7F5"/>
    <w:rsid w:val="7D066DBE"/>
    <w:rsid w:val="7D08E11D"/>
    <w:rsid w:val="7D11AF72"/>
    <w:rsid w:val="7D12569F"/>
    <w:rsid w:val="7D16C884"/>
    <w:rsid w:val="7D16CEA4"/>
    <w:rsid w:val="7D18C073"/>
    <w:rsid w:val="7D19D45E"/>
    <w:rsid w:val="7D1D7E1E"/>
    <w:rsid w:val="7D20F2BE"/>
    <w:rsid w:val="7D22FB7A"/>
    <w:rsid w:val="7D24ECDE"/>
    <w:rsid w:val="7D252726"/>
    <w:rsid w:val="7D260D21"/>
    <w:rsid w:val="7D26191C"/>
    <w:rsid w:val="7D28B694"/>
    <w:rsid w:val="7D28C365"/>
    <w:rsid w:val="7D2E0D22"/>
    <w:rsid w:val="7D2E1F1F"/>
    <w:rsid w:val="7D2E442E"/>
    <w:rsid w:val="7D2ED0EF"/>
    <w:rsid w:val="7D330C6D"/>
    <w:rsid w:val="7D338447"/>
    <w:rsid w:val="7D351398"/>
    <w:rsid w:val="7D392AFF"/>
    <w:rsid w:val="7D39505A"/>
    <w:rsid w:val="7D3A1587"/>
    <w:rsid w:val="7D3EBFAB"/>
    <w:rsid w:val="7D44EF56"/>
    <w:rsid w:val="7D46CBED"/>
    <w:rsid w:val="7D470575"/>
    <w:rsid w:val="7D48DCD3"/>
    <w:rsid w:val="7D49BC0D"/>
    <w:rsid w:val="7D4CE330"/>
    <w:rsid w:val="7D4EA2BC"/>
    <w:rsid w:val="7D4F092C"/>
    <w:rsid w:val="7D508375"/>
    <w:rsid w:val="7D50F4C6"/>
    <w:rsid w:val="7D510132"/>
    <w:rsid w:val="7D55A43C"/>
    <w:rsid w:val="7D55D4F8"/>
    <w:rsid w:val="7D58772D"/>
    <w:rsid w:val="7D590FB5"/>
    <w:rsid w:val="7D5A8659"/>
    <w:rsid w:val="7D5B4CAE"/>
    <w:rsid w:val="7D5C8373"/>
    <w:rsid w:val="7D5D99BA"/>
    <w:rsid w:val="7D651969"/>
    <w:rsid w:val="7D654F43"/>
    <w:rsid w:val="7D6656D2"/>
    <w:rsid w:val="7D6937B2"/>
    <w:rsid w:val="7D6B8B45"/>
    <w:rsid w:val="7D6C833E"/>
    <w:rsid w:val="7D6D6327"/>
    <w:rsid w:val="7D6E54C2"/>
    <w:rsid w:val="7D70D770"/>
    <w:rsid w:val="7D714970"/>
    <w:rsid w:val="7D7555E0"/>
    <w:rsid w:val="7D755FD7"/>
    <w:rsid w:val="7D77DA90"/>
    <w:rsid w:val="7D7A09A2"/>
    <w:rsid w:val="7D7AA49D"/>
    <w:rsid w:val="7D7BFEB3"/>
    <w:rsid w:val="7D7EDFD0"/>
    <w:rsid w:val="7D7FDD99"/>
    <w:rsid w:val="7D8410A3"/>
    <w:rsid w:val="7D843F02"/>
    <w:rsid w:val="7D864507"/>
    <w:rsid w:val="7D8886B5"/>
    <w:rsid w:val="7D88D1E8"/>
    <w:rsid w:val="7D89A645"/>
    <w:rsid w:val="7D89E250"/>
    <w:rsid w:val="7D8A1C88"/>
    <w:rsid w:val="7D8DDB7E"/>
    <w:rsid w:val="7D8F799C"/>
    <w:rsid w:val="7D9340F1"/>
    <w:rsid w:val="7D97F24E"/>
    <w:rsid w:val="7D9A7CFD"/>
    <w:rsid w:val="7D9B045F"/>
    <w:rsid w:val="7D9B5D14"/>
    <w:rsid w:val="7D9BB821"/>
    <w:rsid w:val="7D9DD131"/>
    <w:rsid w:val="7DA2B066"/>
    <w:rsid w:val="7DA2E6FB"/>
    <w:rsid w:val="7DA43290"/>
    <w:rsid w:val="7DA6B81C"/>
    <w:rsid w:val="7DA80341"/>
    <w:rsid w:val="7DADB24C"/>
    <w:rsid w:val="7DADF707"/>
    <w:rsid w:val="7DAEC0C7"/>
    <w:rsid w:val="7DB0360D"/>
    <w:rsid w:val="7DB17585"/>
    <w:rsid w:val="7DB35027"/>
    <w:rsid w:val="7DB3DEA8"/>
    <w:rsid w:val="7DB4F190"/>
    <w:rsid w:val="7DB6151C"/>
    <w:rsid w:val="7DBA223F"/>
    <w:rsid w:val="7DBCDABD"/>
    <w:rsid w:val="7DC19A0D"/>
    <w:rsid w:val="7DC8C903"/>
    <w:rsid w:val="7DCA49ED"/>
    <w:rsid w:val="7DCAB937"/>
    <w:rsid w:val="7DCD2B63"/>
    <w:rsid w:val="7DCE73E8"/>
    <w:rsid w:val="7DCF54A5"/>
    <w:rsid w:val="7DD02576"/>
    <w:rsid w:val="7DD1D696"/>
    <w:rsid w:val="7DD5091D"/>
    <w:rsid w:val="7DD95105"/>
    <w:rsid w:val="7DDC3A4B"/>
    <w:rsid w:val="7DDCF854"/>
    <w:rsid w:val="7DE2BD2B"/>
    <w:rsid w:val="7DE47FEC"/>
    <w:rsid w:val="7DE5A8C8"/>
    <w:rsid w:val="7DEAEF36"/>
    <w:rsid w:val="7DEDA3C4"/>
    <w:rsid w:val="7DEFC703"/>
    <w:rsid w:val="7DF11D96"/>
    <w:rsid w:val="7DF1BE40"/>
    <w:rsid w:val="7DF26FD1"/>
    <w:rsid w:val="7DF273DF"/>
    <w:rsid w:val="7DF812C6"/>
    <w:rsid w:val="7DFBB15F"/>
    <w:rsid w:val="7DFF1531"/>
    <w:rsid w:val="7E00BC5C"/>
    <w:rsid w:val="7E01D635"/>
    <w:rsid w:val="7E073E0B"/>
    <w:rsid w:val="7E0892E7"/>
    <w:rsid w:val="7E08E9A5"/>
    <w:rsid w:val="7E08F65F"/>
    <w:rsid w:val="7E0AFF1C"/>
    <w:rsid w:val="7E0E0925"/>
    <w:rsid w:val="7E0F551B"/>
    <w:rsid w:val="7E0FAC82"/>
    <w:rsid w:val="7E1024C3"/>
    <w:rsid w:val="7E112CC3"/>
    <w:rsid w:val="7E117A3C"/>
    <w:rsid w:val="7E11D433"/>
    <w:rsid w:val="7E12688A"/>
    <w:rsid w:val="7E131ACB"/>
    <w:rsid w:val="7E141E2B"/>
    <w:rsid w:val="7E149538"/>
    <w:rsid w:val="7E157222"/>
    <w:rsid w:val="7E15C636"/>
    <w:rsid w:val="7E15CAD9"/>
    <w:rsid w:val="7E170D8E"/>
    <w:rsid w:val="7E18047C"/>
    <w:rsid w:val="7E18BC87"/>
    <w:rsid w:val="7E1A3A1E"/>
    <w:rsid w:val="7E1EAC99"/>
    <w:rsid w:val="7E22825E"/>
    <w:rsid w:val="7E285120"/>
    <w:rsid w:val="7E288F29"/>
    <w:rsid w:val="7E29915D"/>
    <w:rsid w:val="7E2CD77E"/>
    <w:rsid w:val="7E2DE192"/>
    <w:rsid w:val="7E30575E"/>
    <w:rsid w:val="7E307D99"/>
    <w:rsid w:val="7E309A96"/>
    <w:rsid w:val="7E30E63C"/>
    <w:rsid w:val="7E315C32"/>
    <w:rsid w:val="7E35529C"/>
    <w:rsid w:val="7E36F8C9"/>
    <w:rsid w:val="7E39A1F8"/>
    <w:rsid w:val="7E3AD425"/>
    <w:rsid w:val="7E3BACE7"/>
    <w:rsid w:val="7E3DE8CC"/>
    <w:rsid w:val="7E4056DC"/>
    <w:rsid w:val="7E450B3E"/>
    <w:rsid w:val="7E47F7D3"/>
    <w:rsid w:val="7E48D87C"/>
    <w:rsid w:val="7E49923E"/>
    <w:rsid w:val="7E4BE902"/>
    <w:rsid w:val="7E4C31DA"/>
    <w:rsid w:val="7E4D5505"/>
    <w:rsid w:val="7E4E00E3"/>
    <w:rsid w:val="7E4F3085"/>
    <w:rsid w:val="7E4F84C0"/>
    <w:rsid w:val="7E503E4A"/>
    <w:rsid w:val="7E51FDBA"/>
    <w:rsid w:val="7E532178"/>
    <w:rsid w:val="7E543B42"/>
    <w:rsid w:val="7E572D16"/>
    <w:rsid w:val="7E5768AD"/>
    <w:rsid w:val="7E57730A"/>
    <w:rsid w:val="7E579A8F"/>
    <w:rsid w:val="7E5B1040"/>
    <w:rsid w:val="7E5C9672"/>
    <w:rsid w:val="7E5D643B"/>
    <w:rsid w:val="7E5E37C9"/>
    <w:rsid w:val="7E5F5A67"/>
    <w:rsid w:val="7E5FFA7B"/>
    <w:rsid w:val="7E67460B"/>
    <w:rsid w:val="7E69A382"/>
    <w:rsid w:val="7E6C121D"/>
    <w:rsid w:val="7E6C8AF6"/>
    <w:rsid w:val="7E6EA038"/>
    <w:rsid w:val="7E70582B"/>
    <w:rsid w:val="7E77EAAF"/>
    <w:rsid w:val="7E78BB37"/>
    <w:rsid w:val="7E7A49BE"/>
    <w:rsid w:val="7E7C8AF5"/>
    <w:rsid w:val="7E7CE403"/>
    <w:rsid w:val="7E7D96FF"/>
    <w:rsid w:val="7E7DE700"/>
    <w:rsid w:val="7E828F0E"/>
    <w:rsid w:val="7E852D74"/>
    <w:rsid w:val="7E8CA387"/>
    <w:rsid w:val="7E8D8C9A"/>
    <w:rsid w:val="7E91EB37"/>
    <w:rsid w:val="7E93CB90"/>
    <w:rsid w:val="7E946C39"/>
    <w:rsid w:val="7E954721"/>
    <w:rsid w:val="7E95A70A"/>
    <w:rsid w:val="7E961763"/>
    <w:rsid w:val="7E9649E5"/>
    <w:rsid w:val="7E970EBD"/>
    <w:rsid w:val="7E994D0F"/>
    <w:rsid w:val="7E999AD8"/>
    <w:rsid w:val="7E9AAA66"/>
    <w:rsid w:val="7E9FB625"/>
    <w:rsid w:val="7EA0326D"/>
    <w:rsid w:val="7EA145AF"/>
    <w:rsid w:val="7EA300A3"/>
    <w:rsid w:val="7EA4B98C"/>
    <w:rsid w:val="7EA6F9A0"/>
    <w:rsid w:val="7EA6FEFF"/>
    <w:rsid w:val="7EAB2C0B"/>
    <w:rsid w:val="7EAF6ECE"/>
    <w:rsid w:val="7EAFF560"/>
    <w:rsid w:val="7EB02B85"/>
    <w:rsid w:val="7EB02DE2"/>
    <w:rsid w:val="7EB33B72"/>
    <w:rsid w:val="7EB4761C"/>
    <w:rsid w:val="7EB53425"/>
    <w:rsid w:val="7EB55A12"/>
    <w:rsid w:val="7EB57C20"/>
    <w:rsid w:val="7EB8EF61"/>
    <w:rsid w:val="7EB93F11"/>
    <w:rsid w:val="7EBA0929"/>
    <w:rsid w:val="7EBAD12F"/>
    <w:rsid w:val="7EBB429C"/>
    <w:rsid w:val="7EBB8919"/>
    <w:rsid w:val="7EC474AF"/>
    <w:rsid w:val="7EC6CB65"/>
    <w:rsid w:val="7EC73BE0"/>
    <w:rsid w:val="7EC7B237"/>
    <w:rsid w:val="7ECBB4F8"/>
    <w:rsid w:val="7ECEF6C5"/>
    <w:rsid w:val="7ED046AA"/>
    <w:rsid w:val="7ED065EC"/>
    <w:rsid w:val="7ED0B564"/>
    <w:rsid w:val="7ED32A44"/>
    <w:rsid w:val="7ED3C0AA"/>
    <w:rsid w:val="7ED413FF"/>
    <w:rsid w:val="7ED4A582"/>
    <w:rsid w:val="7EDA829F"/>
    <w:rsid w:val="7EDC80EE"/>
    <w:rsid w:val="7EDC886A"/>
    <w:rsid w:val="7EDDFF8C"/>
    <w:rsid w:val="7EDE96C4"/>
    <w:rsid w:val="7EDE9B6E"/>
    <w:rsid w:val="7EDF8E36"/>
    <w:rsid w:val="7EDFC27D"/>
    <w:rsid w:val="7EE1ADD8"/>
    <w:rsid w:val="7EE2AF37"/>
    <w:rsid w:val="7EE363CF"/>
    <w:rsid w:val="7EE64425"/>
    <w:rsid w:val="7EEC6D9B"/>
    <w:rsid w:val="7EED4C35"/>
    <w:rsid w:val="7EEEFB1F"/>
    <w:rsid w:val="7EF36255"/>
    <w:rsid w:val="7EF6A91F"/>
    <w:rsid w:val="7EF83BCB"/>
    <w:rsid w:val="7EF93854"/>
    <w:rsid w:val="7EFE743C"/>
    <w:rsid w:val="7EFE848D"/>
    <w:rsid w:val="7F035716"/>
    <w:rsid w:val="7F05F236"/>
    <w:rsid w:val="7F08C3C0"/>
    <w:rsid w:val="7F098A6C"/>
    <w:rsid w:val="7F0A6715"/>
    <w:rsid w:val="7F0B5AC3"/>
    <w:rsid w:val="7F0D8AB4"/>
    <w:rsid w:val="7F0DD455"/>
    <w:rsid w:val="7F0EE873"/>
    <w:rsid w:val="7F0F5496"/>
    <w:rsid w:val="7F100FAF"/>
    <w:rsid w:val="7F1213AB"/>
    <w:rsid w:val="7F148D9B"/>
    <w:rsid w:val="7F15EEA4"/>
    <w:rsid w:val="7F170E7E"/>
    <w:rsid w:val="7F17781B"/>
    <w:rsid w:val="7F17B0DA"/>
    <w:rsid w:val="7F1988AC"/>
    <w:rsid w:val="7F1A1998"/>
    <w:rsid w:val="7F1AF34E"/>
    <w:rsid w:val="7F1B1C0F"/>
    <w:rsid w:val="7F1BAF89"/>
    <w:rsid w:val="7F1BD9D5"/>
    <w:rsid w:val="7F1ED2AE"/>
    <w:rsid w:val="7F205CC6"/>
    <w:rsid w:val="7F21EC82"/>
    <w:rsid w:val="7F22AA5F"/>
    <w:rsid w:val="7F245CA6"/>
    <w:rsid w:val="7F24C2C4"/>
    <w:rsid w:val="7F24EF94"/>
    <w:rsid w:val="7F2552AF"/>
    <w:rsid w:val="7F2577B3"/>
    <w:rsid w:val="7F27689A"/>
    <w:rsid w:val="7F2C7671"/>
    <w:rsid w:val="7F2FCD12"/>
    <w:rsid w:val="7F30381E"/>
    <w:rsid w:val="7F30B6E1"/>
    <w:rsid w:val="7F310C5F"/>
    <w:rsid w:val="7F31A570"/>
    <w:rsid w:val="7F32CCE4"/>
    <w:rsid w:val="7F338817"/>
    <w:rsid w:val="7F34C1E9"/>
    <w:rsid w:val="7F3594D4"/>
    <w:rsid w:val="7F399159"/>
    <w:rsid w:val="7F3C50FB"/>
    <w:rsid w:val="7F3CCAB5"/>
    <w:rsid w:val="7F3D43A7"/>
    <w:rsid w:val="7F3F19DB"/>
    <w:rsid w:val="7F4429F3"/>
    <w:rsid w:val="7F45AC69"/>
    <w:rsid w:val="7F469C75"/>
    <w:rsid w:val="7F46F28A"/>
    <w:rsid w:val="7F4A56B8"/>
    <w:rsid w:val="7F4C86F1"/>
    <w:rsid w:val="7F4F7F81"/>
    <w:rsid w:val="7F4F8E32"/>
    <w:rsid w:val="7F51E771"/>
    <w:rsid w:val="7F53D480"/>
    <w:rsid w:val="7F561732"/>
    <w:rsid w:val="7F570712"/>
    <w:rsid w:val="7F58BCAB"/>
    <w:rsid w:val="7F5A2F42"/>
    <w:rsid w:val="7F5A9DE3"/>
    <w:rsid w:val="7F5AA1A1"/>
    <w:rsid w:val="7F5DD3D3"/>
    <w:rsid w:val="7F5E8B16"/>
    <w:rsid w:val="7F5F08C6"/>
    <w:rsid w:val="7F5F8A5F"/>
    <w:rsid w:val="7F5FE811"/>
    <w:rsid w:val="7F63F6A4"/>
    <w:rsid w:val="7F65C33A"/>
    <w:rsid w:val="7F674E79"/>
    <w:rsid w:val="7F6759B0"/>
    <w:rsid w:val="7F694CE0"/>
    <w:rsid w:val="7F6BBD34"/>
    <w:rsid w:val="7F6CB5C0"/>
    <w:rsid w:val="7F6E4E36"/>
    <w:rsid w:val="7F70394D"/>
    <w:rsid w:val="7F73EE4A"/>
    <w:rsid w:val="7F7BAC70"/>
    <w:rsid w:val="7F7C6F21"/>
    <w:rsid w:val="7F7EF52C"/>
    <w:rsid w:val="7F803533"/>
    <w:rsid w:val="7F823DEF"/>
    <w:rsid w:val="7F82E27D"/>
    <w:rsid w:val="7F833296"/>
    <w:rsid w:val="7F86962C"/>
    <w:rsid w:val="7F869FC3"/>
    <w:rsid w:val="7F8AE124"/>
    <w:rsid w:val="7F8BE5AF"/>
    <w:rsid w:val="7F8D62A8"/>
    <w:rsid w:val="7F8D8A61"/>
    <w:rsid w:val="7F8FB852"/>
    <w:rsid w:val="7F9138B5"/>
    <w:rsid w:val="7F91F755"/>
    <w:rsid w:val="7F9542F9"/>
    <w:rsid w:val="7F95911D"/>
    <w:rsid w:val="7F96D571"/>
    <w:rsid w:val="7F96DBC2"/>
    <w:rsid w:val="7F9990DE"/>
    <w:rsid w:val="7F9DB2B8"/>
    <w:rsid w:val="7F9F618A"/>
    <w:rsid w:val="7FA22019"/>
    <w:rsid w:val="7FA2A6C4"/>
    <w:rsid w:val="7FA3A8FE"/>
    <w:rsid w:val="7FA620C5"/>
    <w:rsid w:val="7FA6B13A"/>
    <w:rsid w:val="7FA6FBB4"/>
    <w:rsid w:val="7FAA8829"/>
    <w:rsid w:val="7FAB955A"/>
    <w:rsid w:val="7FAC5D1B"/>
    <w:rsid w:val="7FACD900"/>
    <w:rsid w:val="7FAD8253"/>
    <w:rsid w:val="7FAEC884"/>
    <w:rsid w:val="7FAEF1F7"/>
    <w:rsid w:val="7FAF4BF9"/>
    <w:rsid w:val="7FB16085"/>
    <w:rsid w:val="7FB24B1B"/>
    <w:rsid w:val="7FB3BEEB"/>
    <w:rsid w:val="7FB82B78"/>
    <w:rsid w:val="7FBA2663"/>
    <w:rsid w:val="7FBD38FB"/>
    <w:rsid w:val="7FBEF2E0"/>
    <w:rsid w:val="7FBFD839"/>
    <w:rsid w:val="7FC1E4BD"/>
    <w:rsid w:val="7FC225FE"/>
    <w:rsid w:val="7FC39541"/>
    <w:rsid w:val="7FC53224"/>
    <w:rsid w:val="7FC5DB08"/>
    <w:rsid w:val="7FCB019C"/>
    <w:rsid w:val="7FCC6ACC"/>
    <w:rsid w:val="7FD0A312"/>
    <w:rsid w:val="7FD30195"/>
    <w:rsid w:val="7FD3E2AD"/>
    <w:rsid w:val="7FD46085"/>
    <w:rsid w:val="7FD57EED"/>
    <w:rsid w:val="7FD98FB8"/>
    <w:rsid w:val="7FDA07E3"/>
    <w:rsid w:val="7FDADF40"/>
    <w:rsid w:val="7FDBD6F4"/>
    <w:rsid w:val="7FDC3DF5"/>
    <w:rsid w:val="7FDD433A"/>
    <w:rsid w:val="7FDF4E4B"/>
    <w:rsid w:val="7FE005CF"/>
    <w:rsid w:val="7FE5511E"/>
    <w:rsid w:val="7FE5DB68"/>
    <w:rsid w:val="7FE6A5FC"/>
    <w:rsid w:val="7FE6A842"/>
    <w:rsid w:val="7FE797A0"/>
    <w:rsid w:val="7FE872FA"/>
    <w:rsid w:val="7FE8F663"/>
    <w:rsid w:val="7FED6C86"/>
    <w:rsid w:val="7FEE33FD"/>
    <w:rsid w:val="7FF05D44"/>
    <w:rsid w:val="7FF6DA4F"/>
    <w:rsid w:val="7FF98277"/>
    <w:rsid w:val="7FF9B2C9"/>
    <w:rsid w:val="7FF9E710"/>
    <w:rsid w:val="7FFB1213"/>
    <w:rsid w:val="7FFB6024"/>
    <w:rsid w:val="7FFE3F35"/>
    <w:rsid w:val="7FFE86D4"/>
    <w:rsid w:val="7FFF6C5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46"/>
    <o:shapelayout v:ext="edit">
      <o:idmap v:ext="edit" data="1"/>
    </o:shapelayout>
  </w:shapeDefaults>
  <w:decimalSymbol w:val="."/>
  <w:listSeparator w:val=","/>
  <w14:docId w14:val="318419AC"/>
  <w15:docId w15:val="{57C272D5-D58E-451F-8ADC-00DA6DA81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46334"/>
  </w:style>
  <w:style w:type="paragraph" w:styleId="Heading1">
    <w:name w:val="heading 1"/>
    <w:basedOn w:val="Normal"/>
    <w:next w:val="Normal"/>
    <w:link w:val="Heading1Char"/>
    <w:uiPriority w:val="9"/>
    <w:qFormat/>
    <w:rsid w:val="00DE104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E104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E104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E104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E104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E1043"/>
    <w:rPr>
      <w:rFonts w:asciiTheme="majorHAnsi" w:eastAsiaTheme="majorEastAsia" w:hAnsiTheme="majorHAnsi" w:cstheme="majorBidi"/>
      <w:color w:val="1F3763" w:themeColor="accent1" w:themeShade="7F"/>
      <w:sz w:val="24"/>
      <w:szCs w:val="24"/>
    </w:rPr>
  </w:style>
  <w:style w:type="paragraph" w:styleId="Title">
    <w:name w:val="Title"/>
    <w:basedOn w:val="Normal"/>
    <w:next w:val="Normal"/>
    <w:link w:val="TitleChar"/>
    <w:uiPriority w:val="10"/>
    <w:qFormat/>
    <w:rsid w:val="00DE104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E1043"/>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DE1043"/>
    <w:pPr>
      <w:ind w:left="720"/>
      <w:contextualSpacing/>
    </w:pPr>
  </w:style>
  <w:style w:type="character" w:styleId="CommentReference">
    <w:name w:val="annotation reference"/>
    <w:basedOn w:val="DefaultParagraphFont"/>
    <w:uiPriority w:val="99"/>
    <w:semiHidden/>
    <w:unhideWhenUsed/>
    <w:rsid w:val="00DE1043"/>
    <w:rPr>
      <w:sz w:val="16"/>
      <w:szCs w:val="16"/>
    </w:rPr>
  </w:style>
  <w:style w:type="paragraph" w:styleId="CommentText">
    <w:name w:val="annotation text"/>
    <w:basedOn w:val="Normal"/>
    <w:link w:val="CommentTextChar"/>
    <w:uiPriority w:val="99"/>
    <w:unhideWhenUsed/>
    <w:rsid w:val="00DE1043"/>
    <w:pPr>
      <w:spacing w:line="240" w:lineRule="auto"/>
    </w:pPr>
    <w:rPr>
      <w:sz w:val="20"/>
      <w:szCs w:val="20"/>
    </w:rPr>
  </w:style>
  <w:style w:type="character" w:customStyle="1" w:styleId="CommentTextChar">
    <w:name w:val="Comment Text Char"/>
    <w:basedOn w:val="DefaultParagraphFont"/>
    <w:link w:val="CommentText"/>
    <w:uiPriority w:val="99"/>
    <w:rsid w:val="00DE1043"/>
    <w:rPr>
      <w:sz w:val="20"/>
      <w:szCs w:val="20"/>
    </w:rPr>
  </w:style>
  <w:style w:type="paragraph" w:styleId="CommentSubject">
    <w:name w:val="annotation subject"/>
    <w:basedOn w:val="CommentText"/>
    <w:next w:val="CommentText"/>
    <w:link w:val="CommentSubjectChar"/>
    <w:uiPriority w:val="99"/>
    <w:semiHidden/>
    <w:unhideWhenUsed/>
    <w:rsid w:val="00304B6C"/>
    <w:rPr>
      <w:b/>
      <w:bCs/>
    </w:rPr>
  </w:style>
  <w:style w:type="character" w:customStyle="1" w:styleId="CommentSubjectChar">
    <w:name w:val="Comment Subject Char"/>
    <w:basedOn w:val="CommentTextChar"/>
    <w:link w:val="CommentSubject"/>
    <w:uiPriority w:val="99"/>
    <w:semiHidden/>
    <w:rsid w:val="00304B6C"/>
    <w:rPr>
      <w:b/>
      <w:bCs/>
      <w:sz w:val="20"/>
      <w:szCs w:val="20"/>
    </w:rPr>
  </w:style>
  <w:style w:type="character" w:styleId="Mention">
    <w:name w:val="Mention"/>
    <w:basedOn w:val="DefaultParagraphFont"/>
    <w:uiPriority w:val="99"/>
    <w:unhideWhenUsed/>
    <w:rsid w:val="006726DE"/>
    <w:rPr>
      <w:color w:val="2B579A"/>
      <w:shd w:val="clear" w:color="auto" w:fill="E1DFDD"/>
    </w:rPr>
  </w:style>
  <w:style w:type="paragraph" w:styleId="Header">
    <w:name w:val="header"/>
    <w:basedOn w:val="Normal"/>
    <w:link w:val="HeaderChar"/>
    <w:uiPriority w:val="99"/>
    <w:semiHidden/>
    <w:unhideWhenUsed/>
    <w:rsid w:val="00505CA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05CA4"/>
  </w:style>
  <w:style w:type="paragraph" w:styleId="Footer">
    <w:name w:val="footer"/>
    <w:basedOn w:val="Normal"/>
    <w:link w:val="FooterChar"/>
    <w:uiPriority w:val="99"/>
    <w:unhideWhenUsed/>
    <w:rsid w:val="00505CA4"/>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CA4"/>
  </w:style>
  <w:style w:type="character" w:styleId="Hyperlink">
    <w:name w:val="Hyperlink"/>
    <w:basedOn w:val="DefaultParagraphFont"/>
    <w:uiPriority w:val="99"/>
    <w:unhideWhenUsed/>
    <w:rsid w:val="00772772"/>
    <w:rPr>
      <w:color w:val="0000FF"/>
      <w:u w:val="single"/>
    </w:rPr>
  </w:style>
  <w:style w:type="character" w:styleId="Strong">
    <w:name w:val="Strong"/>
    <w:basedOn w:val="DefaultParagraphFont"/>
    <w:uiPriority w:val="22"/>
    <w:qFormat/>
    <w:rsid w:val="00772772"/>
    <w:rPr>
      <w:b/>
      <w:bCs/>
    </w:rPr>
  </w:style>
  <w:style w:type="character" w:styleId="UnresolvedMention">
    <w:name w:val="Unresolved Mention"/>
    <w:basedOn w:val="DefaultParagraphFont"/>
    <w:uiPriority w:val="99"/>
    <w:semiHidden/>
    <w:unhideWhenUsed/>
    <w:rsid w:val="005F0F30"/>
    <w:rPr>
      <w:color w:val="605E5C"/>
      <w:shd w:val="clear" w:color="auto" w:fill="E1DFDD"/>
    </w:rPr>
  </w:style>
  <w:style w:type="paragraph" w:styleId="NormalWeb">
    <w:name w:val="Normal (Web)"/>
    <w:basedOn w:val="Normal"/>
    <w:uiPriority w:val="99"/>
    <w:semiHidden/>
    <w:unhideWhenUsed/>
    <w:rsid w:val="00A14D53"/>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dataslug">
    <w:name w:val="dataslug"/>
    <w:basedOn w:val="DefaultParagraphFont"/>
    <w:rsid w:val="007F6D31"/>
  </w:style>
  <w:style w:type="character" w:customStyle="1" w:styleId="ui-provider">
    <w:name w:val="ui-provider"/>
    <w:basedOn w:val="DefaultParagraphFont"/>
    <w:rsid w:val="000E5241"/>
  </w:style>
  <w:style w:type="character" w:styleId="FollowedHyperlink">
    <w:name w:val="FollowedHyperlink"/>
    <w:basedOn w:val="DefaultParagraphFont"/>
    <w:uiPriority w:val="99"/>
    <w:semiHidden/>
    <w:unhideWhenUsed/>
    <w:rsid w:val="00B705DC"/>
    <w:rPr>
      <w:color w:val="954F72" w:themeColor="followedHyperlink"/>
      <w:u w:val="single"/>
    </w:rPr>
  </w:style>
  <w:style w:type="table" w:styleId="TableGrid">
    <w:name w:val="Table Grid"/>
    <w:basedOn w:val="TableNormal"/>
    <w:uiPriority w:val="39"/>
    <w:rsid w:val="00DC5C1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Heading">
    <w:name w:val="TOC Heading"/>
    <w:basedOn w:val="Heading1"/>
    <w:next w:val="Normal"/>
    <w:uiPriority w:val="39"/>
    <w:unhideWhenUsed/>
    <w:qFormat/>
    <w:rsid w:val="004575FE"/>
    <w:pPr>
      <w:outlineLvl w:val="9"/>
    </w:pPr>
    <w:rPr>
      <w:kern w:val="0"/>
    </w:rPr>
  </w:style>
  <w:style w:type="paragraph" w:styleId="TOC2">
    <w:name w:val="toc 2"/>
    <w:basedOn w:val="Normal"/>
    <w:next w:val="Normal"/>
    <w:autoRedefine/>
    <w:uiPriority w:val="39"/>
    <w:unhideWhenUsed/>
    <w:rsid w:val="00321CF0"/>
    <w:pPr>
      <w:tabs>
        <w:tab w:val="right" w:leader="dot" w:pos="9350"/>
      </w:tabs>
      <w:spacing w:after="100"/>
      <w:ind w:left="220"/>
    </w:pPr>
  </w:style>
  <w:style w:type="paragraph" w:styleId="TOC3">
    <w:name w:val="toc 3"/>
    <w:basedOn w:val="Normal"/>
    <w:next w:val="Normal"/>
    <w:autoRedefine/>
    <w:uiPriority w:val="39"/>
    <w:unhideWhenUsed/>
    <w:rsid w:val="004575FE"/>
    <w:pPr>
      <w:spacing w:after="100"/>
      <w:ind w:left="440"/>
    </w:pPr>
  </w:style>
  <w:style w:type="paragraph" w:styleId="TOC1">
    <w:name w:val="toc 1"/>
    <w:basedOn w:val="Normal"/>
    <w:next w:val="Normal"/>
    <w:autoRedefine/>
    <w:uiPriority w:val="39"/>
    <w:unhideWhenUsed/>
    <w:rsid w:val="004575FE"/>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947312">
      <w:bodyDiv w:val="1"/>
      <w:marLeft w:val="0"/>
      <w:marRight w:val="0"/>
      <w:marTop w:val="0"/>
      <w:marBottom w:val="0"/>
      <w:divBdr>
        <w:top w:val="none" w:sz="0" w:space="0" w:color="auto"/>
        <w:left w:val="none" w:sz="0" w:space="0" w:color="auto"/>
        <w:bottom w:val="none" w:sz="0" w:space="0" w:color="auto"/>
        <w:right w:val="none" w:sz="0" w:space="0" w:color="auto"/>
      </w:divBdr>
      <w:divsChild>
        <w:div w:id="1009217337">
          <w:marLeft w:val="0"/>
          <w:marRight w:val="0"/>
          <w:marTop w:val="0"/>
          <w:marBottom w:val="0"/>
          <w:divBdr>
            <w:top w:val="none" w:sz="0" w:space="0" w:color="auto"/>
            <w:left w:val="none" w:sz="0" w:space="0" w:color="auto"/>
            <w:bottom w:val="none" w:sz="0" w:space="0" w:color="auto"/>
            <w:right w:val="none" w:sz="0" w:space="0" w:color="auto"/>
          </w:divBdr>
          <w:divsChild>
            <w:div w:id="56900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053532">
      <w:bodyDiv w:val="1"/>
      <w:marLeft w:val="0"/>
      <w:marRight w:val="0"/>
      <w:marTop w:val="0"/>
      <w:marBottom w:val="0"/>
      <w:divBdr>
        <w:top w:val="none" w:sz="0" w:space="0" w:color="auto"/>
        <w:left w:val="none" w:sz="0" w:space="0" w:color="auto"/>
        <w:bottom w:val="none" w:sz="0" w:space="0" w:color="auto"/>
        <w:right w:val="none" w:sz="0" w:space="0" w:color="auto"/>
      </w:divBdr>
      <w:divsChild>
        <w:div w:id="215554870">
          <w:marLeft w:val="0"/>
          <w:marRight w:val="0"/>
          <w:marTop w:val="0"/>
          <w:marBottom w:val="0"/>
          <w:divBdr>
            <w:top w:val="none" w:sz="0" w:space="0" w:color="auto"/>
            <w:left w:val="none" w:sz="0" w:space="0" w:color="auto"/>
            <w:bottom w:val="none" w:sz="0" w:space="0" w:color="auto"/>
            <w:right w:val="none" w:sz="0" w:space="0" w:color="auto"/>
          </w:divBdr>
        </w:div>
        <w:div w:id="301085033">
          <w:marLeft w:val="0"/>
          <w:marRight w:val="0"/>
          <w:marTop w:val="0"/>
          <w:marBottom w:val="0"/>
          <w:divBdr>
            <w:top w:val="none" w:sz="0" w:space="0" w:color="auto"/>
            <w:left w:val="none" w:sz="0" w:space="0" w:color="auto"/>
            <w:bottom w:val="none" w:sz="0" w:space="0" w:color="auto"/>
            <w:right w:val="none" w:sz="0" w:space="0" w:color="auto"/>
          </w:divBdr>
        </w:div>
        <w:div w:id="376510307">
          <w:marLeft w:val="0"/>
          <w:marRight w:val="0"/>
          <w:marTop w:val="0"/>
          <w:marBottom w:val="0"/>
          <w:divBdr>
            <w:top w:val="none" w:sz="0" w:space="0" w:color="auto"/>
            <w:left w:val="none" w:sz="0" w:space="0" w:color="auto"/>
            <w:bottom w:val="none" w:sz="0" w:space="0" w:color="auto"/>
            <w:right w:val="none" w:sz="0" w:space="0" w:color="auto"/>
          </w:divBdr>
        </w:div>
        <w:div w:id="505360684">
          <w:marLeft w:val="0"/>
          <w:marRight w:val="0"/>
          <w:marTop w:val="0"/>
          <w:marBottom w:val="0"/>
          <w:divBdr>
            <w:top w:val="none" w:sz="0" w:space="0" w:color="auto"/>
            <w:left w:val="none" w:sz="0" w:space="0" w:color="auto"/>
            <w:bottom w:val="none" w:sz="0" w:space="0" w:color="auto"/>
            <w:right w:val="none" w:sz="0" w:space="0" w:color="auto"/>
          </w:divBdr>
        </w:div>
        <w:div w:id="868444976">
          <w:marLeft w:val="0"/>
          <w:marRight w:val="0"/>
          <w:marTop w:val="0"/>
          <w:marBottom w:val="0"/>
          <w:divBdr>
            <w:top w:val="none" w:sz="0" w:space="0" w:color="auto"/>
            <w:left w:val="none" w:sz="0" w:space="0" w:color="auto"/>
            <w:bottom w:val="none" w:sz="0" w:space="0" w:color="auto"/>
            <w:right w:val="none" w:sz="0" w:space="0" w:color="auto"/>
          </w:divBdr>
        </w:div>
        <w:div w:id="1124498581">
          <w:marLeft w:val="0"/>
          <w:marRight w:val="0"/>
          <w:marTop w:val="0"/>
          <w:marBottom w:val="0"/>
          <w:divBdr>
            <w:top w:val="none" w:sz="0" w:space="0" w:color="auto"/>
            <w:left w:val="none" w:sz="0" w:space="0" w:color="auto"/>
            <w:bottom w:val="none" w:sz="0" w:space="0" w:color="auto"/>
            <w:right w:val="none" w:sz="0" w:space="0" w:color="auto"/>
          </w:divBdr>
        </w:div>
        <w:div w:id="1240477646">
          <w:marLeft w:val="0"/>
          <w:marRight w:val="0"/>
          <w:marTop w:val="0"/>
          <w:marBottom w:val="0"/>
          <w:divBdr>
            <w:top w:val="none" w:sz="0" w:space="0" w:color="auto"/>
            <w:left w:val="none" w:sz="0" w:space="0" w:color="auto"/>
            <w:bottom w:val="none" w:sz="0" w:space="0" w:color="auto"/>
            <w:right w:val="none" w:sz="0" w:space="0" w:color="auto"/>
          </w:divBdr>
        </w:div>
        <w:div w:id="1739129917">
          <w:marLeft w:val="0"/>
          <w:marRight w:val="0"/>
          <w:marTop w:val="0"/>
          <w:marBottom w:val="0"/>
          <w:divBdr>
            <w:top w:val="none" w:sz="0" w:space="0" w:color="auto"/>
            <w:left w:val="none" w:sz="0" w:space="0" w:color="auto"/>
            <w:bottom w:val="none" w:sz="0" w:space="0" w:color="auto"/>
            <w:right w:val="none" w:sz="0" w:space="0" w:color="auto"/>
          </w:divBdr>
        </w:div>
        <w:div w:id="1760635938">
          <w:marLeft w:val="0"/>
          <w:marRight w:val="0"/>
          <w:marTop w:val="0"/>
          <w:marBottom w:val="0"/>
          <w:divBdr>
            <w:top w:val="none" w:sz="0" w:space="0" w:color="auto"/>
            <w:left w:val="none" w:sz="0" w:space="0" w:color="auto"/>
            <w:bottom w:val="none" w:sz="0" w:space="0" w:color="auto"/>
            <w:right w:val="none" w:sz="0" w:space="0" w:color="auto"/>
          </w:divBdr>
        </w:div>
        <w:div w:id="1762414357">
          <w:marLeft w:val="0"/>
          <w:marRight w:val="0"/>
          <w:marTop w:val="0"/>
          <w:marBottom w:val="0"/>
          <w:divBdr>
            <w:top w:val="none" w:sz="0" w:space="0" w:color="auto"/>
            <w:left w:val="none" w:sz="0" w:space="0" w:color="auto"/>
            <w:bottom w:val="none" w:sz="0" w:space="0" w:color="auto"/>
            <w:right w:val="none" w:sz="0" w:space="0" w:color="auto"/>
          </w:divBdr>
        </w:div>
      </w:divsChild>
    </w:div>
    <w:div w:id="693845378">
      <w:bodyDiv w:val="1"/>
      <w:marLeft w:val="0"/>
      <w:marRight w:val="0"/>
      <w:marTop w:val="0"/>
      <w:marBottom w:val="0"/>
      <w:divBdr>
        <w:top w:val="none" w:sz="0" w:space="0" w:color="auto"/>
        <w:left w:val="none" w:sz="0" w:space="0" w:color="auto"/>
        <w:bottom w:val="none" w:sz="0" w:space="0" w:color="auto"/>
        <w:right w:val="none" w:sz="0" w:space="0" w:color="auto"/>
      </w:divBdr>
    </w:div>
    <w:div w:id="713039425">
      <w:bodyDiv w:val="1"/>
      <w:marLeft w:val="0"/>
      <w:marRight w:val="0"/>
      <w:marTop w:val="0"/>
      <w:marBottom w:val="0"/>
      <w:divBdr>
        <w:top w:val="none" w:sz="0" w:space="0" w:color="auto"/>
        <w:left w:val="none" w:sz="0" w:space="0" w:color="auto"/>
        <w:bottom w:val="none" w:sz="0" w:space="0" w:color="auto"/>
        <w:right w:val="none" w:sz="0" w:space="0" w:color="auto"/>
      </w:divBdr>
      <w:divsChild>
        <w:div w:id="1803885314">
          <w:marLeft w:val="0"/>
          <w:marRight w:val="0"/>
          <w:marTop w:val="0"/>
          <w:marBottom w:val="0"/>
          <w:divBdr>
            <w:top w:val="none" w:sz="0" w:space="0" w:color="auto"/>
            <w:left w:val="none" w:sz="0" w:space="0" w:color="auto"/>
            <w:bottom w:val="none" w:sz="0" w:space="0" w:color="auto"/>
            <w:right w:val="none" w:sz="0" w:space="0" w:color="auto"/>
          </w:divBdr>
          <w:divsChild>
            <w:div w:id="1993214908">
              <w:marLeft w:val="0"/>
              <w:marRight w:val="0"/>
              <w:marTop w:val="0"/>
              <w:marBottom w:val="0"/>
              <w:divBdr>
                <w:top w:val="none" w:sz="0" w:space="0" w:color="auto"/>
                <w:left w:val="none" w:sz="0" w:space="0" w:color="auto"/>
                <w:bottom w:val="none" w:sz="0" w:space="0" w:color="auto"/>
                <w:right w:val="none" w:sz="0" w:space="0" w:color="auto"/>
              </w:divBdr>
            </w:div>
            <w:div w:id="920675394">
              <w:marLeft w:val="0"/>
              <w:marRight w:val="0"/>
              <w:marTop w:val="0"/>
              <w:marBottom w:val="0"/>
              <w:divBdr>
                <w:top w:val="none" w:sz="0" w:space="0" w:color="auto"/>
                <w:left w:val="none" w:sz="0" w:space="0" w:color="auto"/>
                <w:bottom w:val="none" w:sz="0" w:space="0" w:color="auto"/>
                <w:right w:val="none" w:sz="0" w:space="0" w:color="auto"/>
              </w:divBdr>
            </w:div>
            <w:div w:id="1468933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53749">
      <w:bodyDiv w:val="1"/>
      <w:marLeft w:val="0"/>
      <w:marRight w:val="0"/>
      <w:marTop w:val="0"/>
      <w:marBottom w:val="0"/>
      <w:divBdr>
        <w:top w:val="none" w:sz="0" w:space="0" w:color="auto"/>
        <w:left w:val="none" w:sz="0" w:space="0" w:color="auto"/>
        <w:bottom w:val="none" w:sz="0" w:space="0" w:color="auto"/>
        <w:right w:val="none" w:sz="0" w:space="0" w:color="auto"/>
      </w:divBdr>
      <w:divsChild>
        <w:div w:id="868563993">
          <w:marLeft w:val="0"/>
          <w:marRight w:val="0"/>
          <w:marTop w:val="0"/>
          <w:marBottom w:val="0"/>
          <w:divBdr>
            <w:top w:val="none" w:sz="0" w:space="0" w:color="auto"/>
            <w:left w:val="none" w:sz="0" w:space="0" w:color="auto"/>
            <w:bottom w:val="none" w:sz="0" w:space="0" w:color="auto"/>
            <w:right w:val="none" w:sz="0" w:space="0" w:color="auto"/>
          </w:divBdr>
          <w:divsChild>
            <w:div w:id="53053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594316">
      <w:bodyDiv w:val="1"/>
      <w:marLeft w:val="0"/>
      <w:marRight w:val="0"/>
      <w:marTop w:val="0"/>
      <w:marBottom w:val="0"/>
      <w:divBdr>
        <w:top w:val="none" w:sz="0" w:space="0" w:color="auto"/>
        <w:left w:val="none" w:sz="0" w:space="0" w:color="auto"/>
        <w:bottom w:val="none" w:sz="0" w:space="0" w:color="auto"/>
        <w:right w:val="none" w:sz="0" w:space="0" w:color="auto"/>
      </w:divBdr>
      <w:divsChild>
        <w:div w:id="244537067">
          <w:marLeft w:val="0"/>
          <w:marRight w:val="0"/>
          <w:marTop w:val="0"/>
          <w:marBottom w:val="0"/>
          <w:divBdr>
            <w:top w:val="none" w:sz="0" w:space="0" w:color="auto"/>
            <w:left w:val="none" w:sz="0" w:space="0" w:color="auto"/>
            <w:bottom w:val="none" w:sz="0" w:space="0" w:color="auto"/>
            <w:right w:val="none" w:sz="0" w:space="0" w:color="auto"/>
          </w:divBdr>
        </w:div>
        <w:div w:id="248083086">
          <w:marLeft w:val="0"/>
          <w:marRight w:val="0"/>
          <w:marTop w:val="0"/>
          <w:marBottom w:val="0"/>
          <w:divBdr>
            <w:top w:val="none" w:sz="0" w:space="0" w:color="auto"/>
            <w:left w:val="none" w:sz="0" w:space="0" w:color="auto"/>
            <w:bottom w:val="none" w:sz="0" w:space="0" w:color="auto"/>
            <w:right w:val="none" w:sz="0" w:space="0" w:color="auto"/>
          </w:divBdr>
        </w:div>
        <w:div w:id="273636905">
          <w:marLeft w:val="0"/>
          <w:marRight w:val="0"/>
          <w:marTop w:val="0"/>
          <w:marBottom w:val="0"/>
          <w:divBdr>
            <w:top w:val="none" w:sz="0" w:space="0" w:color="auto"/>
            <w:left w:val="none" w:sz="0" w:space="0" w:color="auto"/>
            <w:bottom w:val="none" w:sz="0" w:space="0" w:color="auto"/>
            <w:right w:val="none" w:sz="0" w:space="0" w:color="auto"/>
          </w:divBdr>
        </w:div>
        <w:div w:id="308901565">
          <w:marLeft w:val="0"/>
          <w:marRight w:val="0"/>
          <w:marTop w:val="0"/>
          <w:marBottom w:val="0"/>
          <w:divBdr>
            <w:top w:val="none" w:sz="0" w:space="0" w:color="auto"/>
            <w:left w:val="none" w:sz="0" w:space="0" w:color="auto"/>
            <w:bottom w:val="none" w:sz="0" w:space="0" w:color="auto"/>
            <w:right w:val="none" w:sz="0" w:space="0" w:color="auto"/>
          </w:divBdr>
        </w:div>
        <w:div w:id="520776207">
          <w:marLeft w:val="0"/>
          <w:marRight w:val="0"/>
          <w:marTop w:val="0"/>
          <w:marBottom w:val="0"/>
          <w:divBdr>
            <w:top w:val="none" w:sz="0" w:space="0" w:color="auto"/>
            <w:left w:val="none" w:sz="0" w:space="0" w:color="auto"/>
            <w:bottom w:val="none" w:sz="0" w:space="0" w:color="auto"/>
            <w:right w:val="none" w:sz="0" w:space="0" w:color="auto"/>
          </w:divBdr>
        </w:div>
        <w:div w:id="870261180">
          <w:marLeft w:val="0"/>
          <w:marRight w:val="0"/>
          <w:marTop w:val="0"/>
          <w:marBottom w:val="0"/>
          <w:divBdr>
            <w:top w:val="none" w:sz="0" w:space="0" w:color="auto"/>
            <w:left w:val="none" w:sz="0" w:space="0" w:color="auto"/>
            <w:bottom w:val="none" w:sz="0" w:space="0" w:color="auto"/>
            <w:right w:val="none" w:sz="0" w:space="0" w:color="auto"/>
          </w:divBdr>
        </w:div>
        <w:div w:id="977957594">
          <w:marLeft w:val="0"/>
          <w:marRight w:val="0"/>
          <w:marTop w:val="0"/>
          <w:marBottom w:val="0"/>
          <w:divBdr>
            <w:top w:val="none" w:sz="0" w:space="0" w:color="auto"/>
            <w:left w:val="none" w:sz="0" w:space="0" w:color="auto"/>
            <w:bottom w:val="none" w:sz="0" w:space="0" w:color="auto"/>
            <w:right w:val="none" w:sz="0" w:space="0" w:color="auto"/>
          </w:divBdr>
        </w:div>
        <w:div w:id="1368336396">
          <w:marLeft w:val="0"/>
          <w:marRight w:val="0"/>
          <w:marTop w:val="0"/>
          <w:marBottom w:val="0"/>
          <w:divBdr>
            <w:top w:val="none" w:sz="0" w:space="0" w:color="auto"/>
            <w:left w:val="none" w:sz="0" w:space="0" w:color="auto"/>
            <w:bottom w:val="none" w:sz="0" w:space="0" w:color="auto"/>
            <w:right w:val="none" w:sz="0" w:space="0" w:color="auto"/>
          </w:divBdr>
        </w:div>
        <w:div w:id="1494300729">
          <w:marLeft w:val="0"/>
          <w:marRight w:val="0"/>
          <w:marTop w:val="0"/>
          <w:marBottom w:val="0"/>
          <w:divBdr>
            <w:top w:val="none" w:sz="0" w:space="0" w:color="auto"/>
            <w:left w:val="none" w:sz="0" w:space="0" w:color="auto"/>
            <w:bottom w:val="none" w:sz="0" w:space="0" w:color="auto"/>
            <w:right w:val="none" w:sz="0" w:space="0" w:color="auto"/>
          </w:divBdr>
        </w:div>
        <w:div w:id="1532305978">
          <w:marLeft w:val="0"/>
          <w:marRight w:val="0"/>
          <w:marTop w:val="0"/>
          <w:marBottom w:val="0"/>
          <w:divBdr>
            <w:top w:val="none" w:sz="0" w:space="0" w:color="auto"/>
            <w:left w:val="none" w:sz="0" w:space="0" w:color="auto"/>
            <w:bottom w:val="none" w:sz="0" w:space="0" w:color="auto"/>
            <w:right w:val="none" w:sz="0" w:space="0" w:color="auto"/>
          </w:divBdr>
        </w:div>
        <w:div w:id="1697540521">
          <w:marLeft w:val="0"/>
          <w:marRight w:val="0"/>
          <w:marTop w:val="0"/>
          <w:marBottom w:val="0"/>
          <w:divBdr>
            <w:top w:val="none" w:sz="0" w:space="0" w:color="auto"/>
            <w:left w:val="none" w:sz="0" w:space="0" w:color="auto"/>
            <w:bottom w:val="none" w:sz="0" w:space="0" w:color="auto"/>
            <w:right w:val="none" w:sz="0" w:space="0" w:color="auto"/>
          </w:divBdr>
        </w:div>
        <w:div w:id="1848985476">
          <w:marLeft w:val="0"/>
          <w:marRight w:val="0"/>
          <w:marTop w:val="0"/>
          <w:marBottom w:val="0"/>
          <w:divBdr>
            <w:top w:val="none" w:sz="0" w:space="0" w:color="auto"/>
            <w:left w:val="none" w:sz="0" w:space="0" w:color="auto"/>
            <w:bottom w:val="none" w:sz="0" w:space="0" w:color="auto"/>
            <w:right w:val="none" w:sz="0" w:space="0" w:color="auto"/>
          </w:divBdr>
        </w:div>
        <w:div w:id="2018844734">
          <w:marLeft w:val="0"/>
          <w:marRight w:val="0"/>
          <w:marTop w:val="0"/>
          <w:marBottom w:val="0"/>
          <w:divBdr>
            <w:top w:val="none" w:sz="0" w:space="0" w:color="auto"/>
            <w:left w:val="none" w:sz="0" w:space="0" w:color="auto"/>
            <w:bottom w:val="none" w:sz="0" w:space="0" w:color="auto"/>
            <w:right w:val="none" w:sz="0" w:space="0" w:color="auto"/>
          </w:divBdr>
        </w:div>
      </w:divsChild>
    </w:div>
    <w:div w:id="1001009907">
      <w:bodyDiv w:val="1"/>
      <w:marLeft w:val="0"/>
      <w:marRight w:val="0"/>
      <w:marTop w:val="0"/>
      <w:marBottom w:val="0"/>
      <w:divBdr>
        <w:top w:val="none" w:sz="0" w:space="0" w:color="auto"/>
        <w:left w:val="none" w:sz="0" w:space="0" w:color="auto"/>
        <w:bottom w:val="none" w:sz="0" w:space="0" w:color="auto"/>
        <w:right w:val="none" w:sz="0" w:space="0" w:color="auto"/>
      </w:divBdr>
    </w:div>
    <w:div w:id="1286235414">
      <w:bodyDiv w:val="1"/>
      <w:marLeft w:val="0"/>
      <w:marRight w:val="0"/>
      <w:marTop w:val="0"/>
      <w:marBottom w:val="0"/>
      <w:divBdr>
        <w:top w:val="none" w:sz="0" w:space="0" w:color="auto"/>
        <w:left w:val="none" w:sz="0" w:space="0" w:color="auto"/>
        <w:bottom w:val="none" w:sz="0" w:space="0" w:color="auto"/>
        <w:right w:val="none" w:sz="0" w:space="0" w:color="auto"/>
      </w:divBdr>
      <w:divsChild>
        <w:div w:id="1606419448">
          <w:marLeft w:val="0"/>
          <w:marRight w:val="0"/>
          <w:marTop w:val="0"/>
          <w:marBottom w:val="0"/>
          <w:divBdr>
            <w:top w:val="none" w:sz="0" w:space="0" w:color="auto"/>
            <w:left w:val="none" w:sz="0" w:space="0" w:color="auto"/>
            <w:bottom w:val="none" w:sz="0" w:space="0" w:color="auto"/>
            <w:right w:val="none" w:sz="0" w:space="0" w:color="auto"/>
          </w:divBdr>
          <w:divsChild>
            <w:div w:id="505902015">
              <w:marLeft w:val="0"/>
              <w:marRight w:val="0"/>
              <w:marTop w:val="0"/>
              <w:marBottom w:val="0"/>
              <w:divBdr>
                <w:top w:val="none" w:sz="0" w:space="0" w:color="auto"/>
                <w:left w:val="none" w:sz="0" w:space="0" w:color="auto"/>
                <w:bottom w:val="none" w:sz="0" w:space="0" w:color="auto"/>
                <w:right w:val="none" w:sz="0" w:space="0" w:color="auto"/>
              </w:divBdr>
            </w:div>
            <w:div w:id="2131896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405501">
      <w:bodyDiv w:val="1"/>
      <w:marLeft w:val="0"/>
      <w:marRight w:val="0"/>
      <w:marTop w:val="0"/>
      <w:marBottom w:val="0"/>
      <w:divBdr>
        <w:top w:val="none" w:sz="0" w:space="0" w:color="auto"/>
        <w:left w:val="none" w:sz="0" w:space="0" w:color="auto"/>
        <w:bottom w:val="none" w:sz="0" w:space="0" w:color="auto"/>
        <w:right w:val="none" w:sz="0" w:space="0" w:color="auto"/>
      </w:divBdr>
    </w:div>
    <w:div w:id="1444031704">
      <w:bodyDiv w:val="1"/>
      <w:marLeft w:val="0"/>
      <w:marRight w:val="0"/>
      <w:marTop w:val="0"/>
      <w:marBottom w:val="0"/>
      <w:divBdr>
        <w:top w:val="none" w:sz="0" w:space="0" w:color="auto"/>
        <w:left w:val="none" w:sz="0" w:space="0" w:color="auto"/>
        <w:bottom w:val="none" w:sz="0" w:space="0" w:color="auto"/>
        <w:right w:val="none" w:sz="0" w:space="0" w:color="auto"/>
      </w:divBdr>
      <w:divsChild>
        <w:div w:id="1632319651">
          <w:marLeft w:val="0"/>
          <w:marRight w:val="0"/>
          <w:marTop w:val="0"/>
          <w:marBottom w:val="0"/>
          <w:divBdr>
            <w:top w:val="none" w:sz="0" w:space="0" w:color="auto"/>
            <w:left w:val="none" w:sz="0" w:space="0" w:color="auto"/>
            <w:bottom w:val="none" w:sz="0" w:space="0" w:color="auto"/>
            <w:right w:val="none" w:sz="0" w:space="0" w:color="auto"/>
          </w:divBdr>
          <w:divsChild>
            <w:div w:id="1311784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890599">
      <w:bodyDiv w:val="1"/>
      <w:marLeft w:val="0"/>
      <w:marRight w:val="0"/>
      <w:marTop w:val="0"/>
      <w:marBottom w:val="0"/>
      <w:divBdr>
        <w:top w:val="none" w:sz="0" w:space="0" w:color="auto"/>
        <w:left w:val="none" w:sz="0" w:space="0" w:color="auto"/>
        <w:bottom w:val="none" w:sz="0" w:space="0" w:color="auto"/>
        <w:right w:val="none" w:sz="0" w:space="0" w:color="auto"/>
      </w:divBdr>
    </w:div>
    <w:div w:id="1975330515">
      <w:bodyDiv w:val="1"/>
      <w:marLeft w:val="0"/>
      <w:marRight w:val="0"/>
      <w:marTop w:val="0"/>
      <w:marBottom w:val="0"/>
      <w:divBdr>
        <w:top w:val="none" w:sz="0" w:space="0" w:color="auto"/>
        <w:left w:val="none" w:sz="0" w:space="0" w:color="auto"/>
        <w:bottom w:val="none" w:sz="0" w:space="0" w:color="auto"/>
        <w:right w:val="none" w:sz="0" w:space="0" w:color="auto"/>
      </w:divBdr>
      <w:divsChild>
        <w:div w:id="1784307518">
          <w:marLeft w:val="0"/>
          <w:marRight w:val="0"/>
          <w:marTop w:val="0"/>
          <w:marBottom w:val="0"/>
          <w:divBdr>
            <w:top w:val="none" w:sz="0" w:space="0" w:color="auto"/>
            <w:left w:val="none" w:sz="0" w:space="0" w:color="auto"/>
            <w:bottom w:val="none" w:sz="0" w:space="0" w:color="auto"/>
            <w:right w:val="none" w:sz="0" w:space="0" w:color="auto"/>
          </w:divBdr>
          <w:divsChild>
            <w:div w:id="27545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951045">
      <w:bodyDiv w:val="1"/>
      <w:marLeft w:val="0"/>
      <w:marRight w:val="0"/>
      <w:marTop w:val="0"/>
      <w:marBottom w:val="0"/>
      <w:divBdr>
        <w:top w:val="none" w:sz="0" w:space="0" w:color="auto"/>
        <w:left w:val="none" w:sz="0" w:space="0" w:color="auto"/>
        <w:bottom w:val="none" w:sz="0" w:space="0" w:color="auto"/>
        <w:right w:val="none" w:sz="0" w:space="0" w:color="auto"/>
      </w:divBdr>
      <w:divsChild>
        <w:div w:id="1202016405">
          <w:marLeft w:val="0"/>
          <w:marRight w:val="0"/>
          <w:marTop w:val="0"/>
          <w:marBottom w:val="0"/>
          <w:divBdr>
            <w:top w:val="none" w:sz="0" w:space="0" w:color="auto"/>
            <w:left w:val="none" w:sz="0" w:space="0" w:color="auto"/>
            <w:bottom w:val="none" w:sz="0" w:space="0" w:color="auto"/>
            <w:right w:val="none" w:sz="0" w:space="0" w:color="auto"/>
          </w:divBdr>
          <w:divsChild>
            <w:div w:id="46027240">
              <w:marLeft w:val="0"/>
              <w:marRight w:val="0"/>
              <w:marTop w:val="0"/>
              <w:marBottom w:val="0"/>
              <w:divBdr>
                <w:top w:val="none" w:sz="0" w:space="0" w:color="auto"/>
                <w:left w:val="none" w:sz="0" w:space="0" w:color="auto"/>
                <w:bottom w:val="none" w:sz="0" w:space="0" w:color="auto"/>
                <w:right w:val="none" w:sz="0" w:space="0" w:color="auto"/>
              </w:divBdr>
            </w:div>
            <w:div w:id="85346986">
              <w:marLeft w:val="0"/>
              <w:marRight w:val="0"/>
              <w:marTop w:val="0"/>
              <w:marBottom w:val="0"/>
              <w:divBdr>
                <w:top w:val="none" w:sz="0" w:space="0" w:color="auto"/>
                <w:left w:val="none" w:sz="0" w:space="0" w:color="auto"/>
                <w:bottom w:val="none" w:sz="0" w:space="0" w:color="auto"/>
                <w:right w:val="none" w:sz="0" w:space="0" w:color="auto"/>
              </w:divBdr>
            </w:div>
            <w:div w:id="136076410">
              <w:marLeft w:val="0"/>
              <w:marRight w:val="0"/>
              <w:marTop w:val="0"/>
              <w:marBottom w:val="0"/>
              <w:divBdr>
                <w:top w:val="none" w:sz="0" w:space="0" w:color="auto"/>
                <w:left w:val="none" w:sz="0" w:space="0" w:color="auto"/>
                <w:bottom w:val="none" w:sz="0" w:space="0" w:color="auto"/>
                <w:right w:val="none" w:sz="0" w:space="0" w:color="auto"/>
              </w:divBdr>
            </w:div>
            <w:div w:id="179198663">
              <w:marLeft w:val="0"/>
              <w:marRight w:val="0"/>
              <w:marTop w:val="0"/>
              <w:marBottom w:val="0"/>
              <w:divBdr>
                <w:top w:val="none" w:sz="0" w:space="0" w:color="auto"/>
                <w:left w:val="none" w:sz="0" w:space="0" w:color="auto"/>
                <w:bottom w:val="none" w:sz="0" w:space="0" w:color="auto"/>
                <w:right w:val="none" w:sz="0" w:space="0" w:color="auto"/>
              </w:divBdr>
            </w:div>
            <w:div w:id="345450387">
              <w:marLeft w:val="0"/>
              <w:marRight w:val="0"/>
              <w:marTop w:val="0"/>
              <w:marBottom w:val="0"/>
              <w:divBdr>
                <w:top w:val="none" w:sz="0" w:space="0" w:color="auto"/>
                <w:left w:val="none" w:sz="0" w:space="0" w:color="auto"/>
                <w:bottom w:val="none" w:sz="0" w:space="0" w:color="auto"/>
                <w:right w:val="none" w:sz="0" w:space="0" w:color="auto"/>
              </w:divBdr>
            </w:div>
            <w:div w:id="720639982">
              <w:marLeft w:val="0"/>
              <w:marRight w:val="0"/>
              <w:marTop w:val="0"/>
              <w:marBottom w:val="0"/>
              <w:divBdr>
                <w:top w:val="none" w:sz="0" w:space="0" w:color="auto"/>
                <w:left w:val="none" w:sz="0" w:space="0" w:color="auto"/>
                <w:bottom w:val="none" w:sz="0" w:space="0" w:color="auto"/>
                <w:right w:val="none" w:sz="0" w:space="0" w:color="auto"/>
              </w:divBdr>
            </w:div>
            <w:div w:id="848636951">
              <w:marLeft w:val="0"/>
              <w:marRight w:val="0"/>
              <w:marTop w:val="0"/>
              <w:marBottom w:val="0"/>
              <w:divBdr>
                <w:top w:val="none" w:sz="0" w:space="0" w:color="auto"/>
                <w:left w:val="none" w:sz="0" w:space="0" w:color="auto"/>
                <w:bottom w:val="none" w:sz="0" w:space="0" w:color="auto"/>
                <w:right w:val="none" w:sz="0" w:space="0" w:color="auto"/>
              </w:divBdr>
            </w:div>
            <w:div w:id="944463475">
              <w:marLeft w:val="0"/>
              <w:marRight w:val="0"/>
              <w:marTop w:val="0"/>
              <w:marBottom w:val="0"/>
              <w:divBdr>
                <w:top w:val="none" w:sz="0" w:space="0" w:color="auto"/>
                <w:left w:val="none" w:sz="0" w:space="0" w:color="auto"/>
                <w:bottom w:val="none" w:sz="0" w:space="0" w:color="auto"/>
                <w:right w:val="none" w:sz="0" w:space="0" w:color="auto"/>
              </w:divBdr>
            </w:div>
            <w:div w:id="1479760906">
              <w:marLeft w:val="0"/>
              <w:marRight w:val="0"/>
              <w:marTop w:val="0"/>
              <w:marBottom w:val="0"/>
              <w:divBdr>
                <w:top w:val="none" w:sz="0" w:space="0" w:color="auto"/>
                <w:left w:val="none" w:sz="0" w:space="0" w:color="auto"/>
                <w:bottom w:val="none" w:sz="0" w:space="0" w:color="auto"/>
                <w:right w:val="none" w:sz="0" w:space="0" w:color="auto"/>
              </w:divBdr>
            </w:div>
            <w:div w:id="1501845949">
              <w:marLeft w:val="0"/>
              <w:marRight w:val="0"/>
              <w:marTop w:val="0"/>
              <w:marBottom w:val="0"/>
              <w:divBdr>
                <w:top w:val="none" w:sz="0" w:space="0" w:color="auto"/>
                <w:left w:val="none" w:sz="0" w:space="0" w:color="auto"/>
                <w:bottom w:val="none" w:sz="0" w:space="0" w:color="auto"/>
                <w:right w:val="none" w:sz="0" w:space="0" w:color="auto"/>
              </w:divBdr>
            </w:div>
            <w:div w:id="1502430152">
              <w:marLeft w:val="0"/>
              <w:marRight w:val="0"/>
              <w:marTop w:val="0"/>
              <w:marBottom w:val="0"/>
              <w:divBdr>
                <w:top w:val="none" w:sz="0" w:space="0" w:color="auto"/>
                <w:left w:val="none" w:sz="0" w:space="0" w:color="auto"/>
                <w:bottom w:val="none" w:sz="0" w:space="0" w:color="auto"/>
                <w:right w:val="none" w:sz="0" w:space="0" w:color="auto"/>
              </w:divBdr>
            </w:div>
            <w:div w:id="1653220805">
              <w:marLeft w:val="0"/>
              <w:marRight w:val="0"/>
              <w:marTop w:val="0"/>
              <w:marBottom w:val="0"/>
              <w:divBdr>
                <w:top w:val="none" w:sz="0" w:space="0" w:color="auto"/>
                <w:left w:val="none" w:sz="0" w:space="0" w:color="auto"/>
                <w:bottom w:val="none" w:sz="0" w:space="0" w:color="auto"/>
                <w:right w:val="none" w:sz="0" w:space="0" w:color="auto"/>
              </w:divBdr>
            </w:div>
            <w:div w:id="1973905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learn.microsoft.com/en-us/power-apps/maker/canvas-apps/connections/connection-common-data-service" TargetMode="External"/><Relationship Id="rId21" Type="http://schemas.openxmlformats.org/officeDocument/2006/relationships/image" Target="media/image11.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hyperlink" Target="https://teams.microsoft.com/" TargetMode="External"/><Relationship Id="rId68" Type="http://schemas.openxmlformats.org/officeDocument/2006/relationships/image" Target="media/image4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2.png"/><Relationship Id="rId32" Type="http://schemas.openxmlformats.org/officeDocument/2006/relationships/image" Target="media/image19.png"/><Relationship Id="rId37" Type="http://schemas.openxmlformats.org/officeDocument/2006/relationships/image" Target="media/image23.png"/><Relationship Id="rId53" Type="http://schemas.openxmlformats.org/officeDocument/2006/relationships/image" Target="media/image36.png"/><Relationship Id="rId58" Type="http://schemas.openxmlformats.org/officeDocument/2006/relationships/image" Target="media/image39.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styles" Target="style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yperlink" Target="https://learn.microsoft.com/en-us/power-apps/maker/canvas-apps/data-platform-create-app-scratch" TargetMode="External"/><Relationship Id="rId30" Type="http://schemas.openxmlformats.org/officeDocument/2006/relationships/hyperlink" Target="https://learn.microsoft.com/en-us/power-apps/maker/canvas-apps/connections/connection-common-data-service" TargetMode="External"/><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hyperlink" Target="https://learn.microsoft.com/power-apps/developer/model-driven-apps/clientapi/send-in-app-notifications" TargetMode="External"/><Relationship Id="rId56" Type="http://schemas.openxmlformats.org/officeDocument/2006/relationships/image" Target="media/image37.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image" Target="media/image34.png"/><Relationship Id="rId72" Type="http://schemas.openxmlformats.org/officeDocument/2006/relationships/image" Target="media/image52.png"/><Relationship Id="rId80" Type="http://schemas.openxmlformats.org/officeDocument/2006/relationships/image" Target="media/image59.png"/><Relationship Id="rId85" Type="http://schemas.microsoft.com/office/2011/relationships/people" Target="people.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0.png"/><Relationship Id="rId67"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hyperlink" Target="https://admin.powerplatform.microsoft.com/" TargetMode="External"/><Relationship Id="rId62" Type="http://schemas.openxmlformats.org/officeDocument/2006/relationships/image" Target="media/image43.png"/><Relationship Id="rId70" Type="http://schemas.openxmlformats.org/officeDocument/2006/relationships/image" Target="media/image50.png"/><Relationship Id="rId75" Type="http://schemas.openxmlformats.org/officeDocument/2006/relationships/image" Target="media/image54.png"/><Relationship Id="rId83"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learn.microsoft.com/en-us/power-apps/maker/canvas-apps/data-platform-create-app-scratch?source=recommendations" TargetMode="External"/><Relationship Id="rId49" Type="http://schemas.openxmlformats.org/officeDocument/2006/relationships/hyperlink" Target="https://review.learn.microsoft.com/en-us/power-platform/power-fx/reference/function-send-app-notification?branch=jaredha-fxfunctions" TargetMode="External"/><Relationship Id="rId57" Type="http://schemas.openxmlformats.org/officeDocument/2006/relationships/image" Target="media/image38.pn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30.png"/><Relationship Id="rId52" Type="http://schemas.openxmlformats.org/officeDocument/2006/relationships/image" Target="media/image35.png"/><Relationship Id="rId60" Type="http://schemas.openxmlformats.org/officeDocument/2006/relationships/image" Target="media/image41.png"/><Relationship Id="rId65" Type="http://schemas.openxmlformats.org/officeDocument/2006/relationships/image" Target="media/image45.png"/><Relationship Id="rId73" Type="http://schemas.openxmlformats.org/officeDocument/2006/relationships/hyperlink" Target="https://make.preprod.powerapps.com/environments/6a2888b8-34ed-e91a-818c-cfe43be91d42/apps" TargetMode="External"/><Relationship Id="rId78" Type="http://schemas.openxmlformats.org/officeDocument/2006/relationships/image" Target="media/image57.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hyperlink" Target="https://make.powerapps.com"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1.png"/><Relationship Id="rId50" Type="http://schemas.openxmlformats.org/officeDocument/2006/relationships/hyperlink" Target="https://dynamics.microsoft.com/en-us/dynamics-365-free-trial/" TargetMode="External"/><Relationship Id="rId55" Type="http://schemas.openxmlformats.org/officeDocument/2006/relationships/hyperlink" Target="https://learn.microsoft.com/en-us/microsoft-365/admin/add-users/about-admin-roles?view=o365-worldwide" TargetMode="External"/><Relationship Id="rId76" Type="http://schemas.openxmlformats.org/officeDocument/2006/relationships/image" Target="media/image55.png"/><Relationship Id="rId7" Type="http://schemas.openxmlformats.org/officeDocument/2006/relationships/webSettings" Target="webSettings.xml"/><Relationship Id="rId71" Type="http://schemas.openxmlformats.org/officeDocument/2006/relationships/image" Target="media/image51.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4.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46.png"/><Relationship Id="rId61" Type="http://schemas.openxmlformats.org/officeDocument/2006/relationships/image" Target="media/image42.png"/><Relationship Id="rId8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5a20ace7-45b6-4e07-b842-1962627ae2fc">
      <Terms xmlns="http://schemas.microsoft.com/office/infopath/2007/PartnerControls"/>
    </lcf76f155ced4ddcb4097134ff3c332f>
    <_ip_UnifiedCompliancePolicyProperties xmlns="http://schemas.microsoft.com/sharepoint/v3" xsi:nil="true"/>
    <TaxCatchAll xmlns="230e9df3-be65-4c73-a93b-d1236ebd677e" xsi:nil="true"/>
    <SharedWithUsers xmlns="a4005e8f-d66b-44c0-82c6-3ec1c1ae06d5">
      <UserInfo>
        <DisplayName>Travis Shu</DisplayName>
        <AccountId>238</AccountId>
        <AccountType/>
      </UserInfo>
      <UserInfo>
        <DisplayName>Mike Stall</DisplayName>
        <AccountId>199</AccountId>
        <AccountType/>
      </UserInfo>
      <UserInfo>
        <DisplayName>Denise Moran</DisplayName>
        <AccountId>612</AccountId>
        <AccountType/>
      </UserInfo>
      <UserInfo>
        <DisplayName>Mehdi Slaoui Andaloussi</DisplayName>
        <AccountId>1411</AccountId>
        <AccountType/>
      </UserInfo>
    </SharedWithUser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EBD842AEE8CA574D904D4D4350788AB7" ma:contentTypeVersion="18" ma:contentTypeDescription="Create a new document." ma:contentTypeScope="" ma:versionID="dd36470a9c9cf5061711beed3548827c">
  <xsd:schema xmlns:xsd="http://www.w3.org/2001/XMLSchema" xmlns:xs="http://www.w3.org/2001/XMLSchema" xmlns:p="http://schemas.microsoft.com/office/2006/metadata/properties" xmlns:ns1="http://schemas.microsoft.com/sharepoint/v3" xmlns:ns2="5a20ace7-45b6-4e07-b842-1962627ae2fc" xmlns:ns3="a4005e8f-d66b-44c0-82c6-3ec1c1ae06d5" xmlns:ns4="230e9df3-be65-4c73-a93b-d1236ebd677e" targetNamespace="http://schemas.microsoft.com/office/2006/metadata/properties" ma:root="true" ma:fieldsID="ac6f174c7851405d08f360deae3baa0e" ns1:_="" ns2:_="" ns3:_="" ns4:_="">
    <xsd:import namespace="http://schemas.microsoft.com/sharepoint/v3"/>
    <xsd:import namespace="5a20ace7-45b6-4e07-b842-1962627ae2fc"/>
    <xsd:import namespace="a4005e8f-d66b-44c0-82c6-3ec1c1ae06d5"/>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element ref="ns2:MediaServiceDateTaken" minOccurs="0"/>
                <xsd:element ref="ns2:MediaLengthInSeconds" minOccurs="0"/>
                <xsd:element ref="ns1:_ip_UnifiedCompliancePolicyProperties" minOccurs="0"/>
                <xsd:element ref="ns1:_ip_UnifiedCompliancePolicyUIAction" minOccurs="0"/>
                <xsd:element ref="ns2:lcf76f155ced4ddcb4097134ff3c332f" minOccurs="0"/>
                <xsd:element ref="ns4:TaxCatchAll" minOccurs="0"/>
                <xsd:element ref="ns2:MediaServiceOCR" minOccurs="0"/>
                <xsd:element ref="ns2:MediaServiceGenerationTime" minOccurs="0"/>
                <xsd:element ref="ns2:MediaServiceEventHashCode" minOccurs="0"/>
                <xsd:element ref="ns2:MediaServiceSearchProperties" minOccurs="0"/>
                <xsd:element ref="ns2:MediaServiceDoc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a20ace7-45b6-4e07-b842-1962627ae2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OCR" ma:index="21" nillable="true" ma:displayName="Extracted Text" ma:internalName="MediaServiceOCR" ma:readOnly="true">
      <xsd:simpleType>
        <xsd:restriction base="dms:Note">
          <xsd:maxLength value="255"/>
        </xsd:restriction>
      </xsd:simpleType>
    </xsd:element>
    <xsd:element name="MediaServiceGenerationTime" ma:index="22" nillable="true" ma:displayName="MediaServiceGenerationTime" ma:hidden="true" ma:internalName="MediaServiceGenerationTime" ma:readOnly="true">
      <xsd:simpleType>
        <xsd:restriction base="dms:Text"/>
      </xsd:simpleType>
    </xsd:element>
    <xsd:element name="MediaServiceEventHashCode" ma:index="23" nillable="true" ma:displayName="MediaServiceEventHashCode" ma:hidden="true" ma:internalName="MediaServiceEventHashCode"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DocTags" ma:index="25" nillable="true" ma:displayName="MediaServiceDocTags" ma:hidden="true" ma:internalName="MediaServiceDoc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a4005e8f-d66b-44c0-82c6-3ec1c1ae06d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5676bfd3-c413-485e-9a84-92b0b083c00c}" ma:internalName="TaxCatchAll" ma:showField="CatchAllData" ma:web="a4005e8f-d66b-44c0-82c6-3ec1c1ae06d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24E34CE-EB75-4765-8596-5E948FBB125E}">
  <ds:schemaRefs>
    <ds:schemaRef ds:uri="http://schemas.microsoft.com/office/2006/metadata/properties"/>
    <ds:schemaRef ds:uri="http://schemas.microsoft.com/office/infopath/2007/PartnerControls"/>
    <ds:schemaRef ds:uri="http://schemas.microsoft.com/sharepoint/v3"/>
    <ds:schemaRef ds:uri="5a20ace7-45b6-4e07-b842-1962627ae2fc"/>
    <ds:schemaRef ds:uri="230e9df3-be65-4c73-a93b-d1236ebd677e"/>
    <ds:schemaRef ds:uri="a4005e8f-d66b-44c0-82c6-3ec1c1ae06d5"/>
  </ds:schemaRefs>
</ds:datastoreItem>
</file>

<file path=customXml/itemProps2.xml><?xml version="1.0" encoding="utf-8"?>
<ds:datastoreItem xmlns:ds="http://schemas.openxmlformats.org/officeDocument/2006/customXml" ds:itemID="{882902E4-3627-4687-AD4E-7EA682E91DA8}">
  <ds:schemaRefs>
    <ds:schemaRef ds:uri="http://schemas.microsoft.com/sharepoint/v3/contenttype/forms"/>
  </ds:schemaRefs>
</ds:datastoreItem>
</file>

<file path=customXml/itemProps3.xml><?xml version="1.0" encoding="utf-8"?>
<ds:datastoreItem xmlns:ds="http://schemas.openxmlformats.org/officeDocument/2006/customXml" ds:itemID="{AEF6AC3C-FE35-4477-ACB4-A761891575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a20ace7-45b6-4e07-b842-1962627ae2fc"/>
    <ds:schemaRef ds:uri="a4005e8f-d66b-44c0-82c6-3ec1c1ae06d5"/>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1</TotalTime>
  <Pages>43</Pages>
  <Words>5224</Words>
  <Characters>29781</Characters>
  <Application>Microsoft Office Word</Application>
  <DocSecurity>0</DocSecurity>
  <Lines>248</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34936</CharactersWithSpaces>
  <SharedDoc>false</SharedDoc>
  <HLinks>
    <vt:vector size="306" baseType="variant">
      <vt:variant>
        <vt:i4>4587588</vt:i4>
      </vt:variant>
      <vt:variant>
        <vt:i4>267</vt:i4>
      </vt:variant>
      <vt:variant>
        <vt:i4>0</vt:i4>
      </vt:variant>
      <vt:variant>
        <vt:i4>5</vt:i4>
      </vt:variant>
      <vt:variant>
        <vt:lpwstr>https://make.preprod.powerapps.com/environments/6a2888b8-34ed-e91a-818c-cfe43be91d42/apps</vt:lpwstr>
      </vt:variant>
      <vt:variant>
        <vt:lpwstr/>
      </vt:variant>
      <vt:variant>
        <vt:i4>5701714</vt:i4>
      </vt:variant>
      <vt:variant>
        <vt:i4>264</vt:i4>
      </vt:variant>
      <vt:variant>
        <vt:i4>0</vt:i4>
      </vt:variant>
      <vt:variant>
        <vt:i4>5</vt:i4>
      </vt:variant>
      <vt:variant>
        <vt:lpwstr>https://teams.microsoft.com/</vt:lpwstr>
      </vt:variant>
      <vt:variant>
        <vt:lpwstr/>
      </vt:variant>
      <vt:variant>
        <vt:i4>6815783</vt:i4>
      </vt:variant>
      <vt:variant>
        <vt:i4>261</vt:i4>
      </vt:variant>
      <vt:variant>
        <vt:i4>0</vt:i4>
      </vt:variant>
      <vt:variant>
        <vt:i4>5</vt:i4>
      </vt:variant>
      <vt:variant>
        <vt:lpwstr>https://learn.microsoft.com/en-us/microsoft-365/admin/add-users/about-admin-roles?view=o365-worldwide</vt:lpwstr>
      </vt:variant>
      <vt:variant>
        <vt:lpwstr>commonly-used-microsoft-365-admin-center-roles</vt:lpwstr>
      </vt:variant>
      <vt:variant>
        <vt:i4>7536697</vt:i4>
      </vt:variant>
      <vt:variant>
        <vt:i4>258</vt:i4>
      </vt:variant>
      <vt:variant>
        <vt:i4>0</vt:i4>
      </vt:variant>
      <vt:variant>
        <vt:i4>5</vt:i4>
      </vt:variant>
      <vt:variant>
        <vt:lpwstr>https://admin.powerplatform.microsoft.com/</vt:lpwstr>
      </vt:variant>
      <vt:variant>
        <vt:lpwstr/>
      </vt:variant>
      <vt:variant>
        <vt:i4>524295</vt:i4>
      </vt:variant>
      <vt:variant>
        <vt:i4>255</vt:i4>
      </vt:variant>
      <vt:variant>
        <vt:i4>0</vt:i4>
      </vt:variant>
      <vt:variant>
        <vt:i4>5</vt:i4>
      </vt:variant>
      <vt:variant>
        <vt:lpwstr>https://dynamics.microsoft.com/en-us/dynamics-365-free-trial/</vt:lpwstr>
      </vt:variant>
      <vt:variant>
        <vt:lpwstr/>
      </vt:variant>
      <vt:variant>
        <vt:i4>5308490</vt:i4>
      </vt:variant>
      <vt:variant>
        <vt:i4>252</vt:i4>
      </vt:variant>
      <vt:variant>
        <vt:i4>0</vt:i4>
      </vt:variant>
      <vt:variant>
        <vt:i4>5</vt:i4>
      </vt:variant>
      <vt:variant>
        <vt:lpwstr>https://review.learn.microsoft.com/en-us/power-platform/power-fx/reference/function-send-app-notification?branch=jaredha-fxfunctions</vt:lpwstr>
      </vt:variant>
      <vt:variant>
        <vt:lpwstr/>
      </vt:variant>
      <vt:variant>
        <vt:i4>6750329</vt:i4>
      </vt:variant>
      <vt:variant>
        <vt:i4>249</vt:i4>
      </vt:variant>
      <vt:variant>
        <vt:i4>0</vt:i4>
      </vt:variant>
      <vt:variant>
        <vt:i4>5</vt:i4>
      </vt:variant>
      <vt:variant>
        <vt:lpwstr>https://learn.microsoft.com/power-apps/developer/model-driven-apps/clientapi/send-in-app-notifications</vt:lpwstr>
      </vt:variant>
      <vt:variant>
        <vt:lpwstr/>
      </vt:variant>
      <vt:variant>
        <vt:i4>66</vt:i4>
      </vt:variant>
      <vt:variant>
        <vt:i4>246</vt:i4>
      </vt:variant>
      <vt:variant>
        <vt:i4>0</vt:i4>
      </vt:variant>
      <vt:variant>
        <vt:i4>5</vt:i4>
      </vt:variant>
      <vt:variant>
        <vt:lpwstr>https://learn.microsoft.com/en-us/power-apps/maker/canvas-apps/data-platform-create-app-scratch?source=recommendations</vt:lpwstr>
      </vt:variant>
      <vt:variant>
        <vt:lpwstr>specify-a-table</vt:lpwstr>
      </vt:variant>
      <vt:variant>
        <vt:i4>1114205</vt:i4>
      </vt:variant>
      <vt:variant>
        <vt:i4>243</vt:i4>
      </vt:variant>
      <vt:variant>
        <vt:i4>0</vt:i4>
      </vt:variant>
      <vt:variant>
        <vt:i4>5</vt:i4>
      </vt:variant>
      <vt:variant>
        <vt:lpwstr>https://learn.microsoft.com/en-us/power-apps/maker/canvas-apps/connections/connection-common-data-service</vt:lpwstr>
      </vt:variant>
      <vt:variant>
        <vt:lpwstr/>
      </vt:variant>
      <vt:variant>
        <vt:i4>2883641</vt:i4>
      </vt:variant>
      <vt:variant>
        <vt:i4>240</vt:i4>
      </vt:variant>
      <vt:variant>
        <vt:i4>0</vt:i4>
      </vt:variant>
      <vt:variant>
        <vt:i4>5</vt:i4>
      </vt:variant>
      <vt:variant>
        <vt:lpwstr>https://learn.microsoft.com/en-us/power-apps/maker/canvas-apps/data-platform-create-app-scratch</vt:lpwstr>
      </vt:variant>
      <vt:variant>
        <vt:lpwstr>open-a-blank-app</vt:lpwstr>
      </vt:variant>
      <vt:variant>
        <vt:i4>1114205</vt:i4>
      </vt:variant>
      <vt:variant>
        <vt:i4>237</vt:i4>
      </vt:variant>
      <vt:variant>
        <vt:i4>0</vt:i4>
      </vt:variant>
      <vt:variant>
        <vt:i4>5</vt:i4>
      </vt:variant>
      <vt:variant>
        <vt:lpwstr>https://learn.microsoft.com/en-us/power-apps/maker/canvas-apps/connections/connection-common-data-service</vt:lpwstr>
      </vt:variant>
      <vt:variant>
        <vt:lpwstr/>
      </vt:variant>
      <vt:variant>
        <vt:i4>6946882</vt:i4>
      </vt:variant>
      <vt:variant>
        <vt:i4>234</vt:i4>
      </vt:variant>
      <vt:variant>
        <vt:i4>0</vt:i4>
      </vt:variant>
      <vt:variant>
        <vt:i4>5</vt:i4>
      </vt:variant>
      <vt:variant>
        <vt:lpwstr/>
      </vt:variant>
      <vt:variant>
        <vt:lpwstr>_Excel</vt:lpwstr>
      </vt:variant>
      <vt:variant>
        <vt:i4>7143474</vt:i4>
      </vt:variant>
      <vt:variant>
        <vt:i4>231</vt:i4>
      </vt:variant>
      <vt:variant>
        <vt:i4>0</vt:i4>
      </vt:variant>
      <vt:variant>
        <vt:i4>5</vt:i4>
      </vt:variant>
      <vt:variant>
        <vt:lpwstr>https://make.powerapps.com/</vt:lpwstr>
      </vt:variant>
      <vt:variant>
        <vt:lpwstr/>
      </vt:variant>
      <vt:variant>
        <vt:i4>1769533</vt:i4>
      </vt:variant>
      <vt:variant>
        <vt:i4>224</vt:i4>
      </vt:variant>
      <vt:variant>
        <vt:i4>0</vt:i4>
      </vt:variant>
      <vt:variant>
        <vt:i4>5</vt:i4>
      </vt:variant>
      <vt:variant>
        <vt:lpwstr/>
      </vt:variant>
      <vt:variant>
        <vt:lpwstr>_Toc135812850</vt:lpwstr>
      </vt:variant>
      <vt:variant>
        <vt:i4>1703997</vt:i4>
      </vt:variant>
      <vt:variant>
        <vt:i4>218</vt:i4>
      </vt:variant>
      <vt:variant>
        <vt:i4>0</vt:i4>
      </vt:variant>
      <vt:variant>
        <vt:i4>5</vt:i4>
      </vt:variant>
      <vt:variant>
        <vt:lpwstr/>
      </vt:variant>
      <vt:variant>
        <vt:lpwstr>_Toc135812849</vt:lpwstr>
      </vt:variant>
      <vt:variant>
        <vt:i4>1703997</vt:i4>
      </vt:variant>
      <vt:variant>
        <vt:i4>212</vt:i4>
      </vt:variant>
      <vt:variant>
        <vt:i4>0</vt:i4>
      </vt:variant>
      <vt:variant>
        <vt:i4>5</vt:i4>
      </vt:variant>
      <vt:variant>
        <vt:lpwstr/>
      </vt:variant>
      <vt:variant>
        <vt:lpwstr>_Toc135812848</vt:lpwstr>
      </vt:variant>
      <vt:variant>
        <vt:i4>1703997</vt:i4>
      </vt:variant>
      <vt:variant>
        <vt:i4>206</vt:i4>
      </vt:variant>
      <vt:variant>
        <vt:i4>0</vt:i4>
      </vt:variant>
      <vt:variant>
        <vt:i4>5</vt:i4>
      </vt:variant>
      <vt:variant>
        <vt:lpwstr/>
      </vt:variant>
      <vt:variant>
        <vt:lpwstr>_Toc135812847</vt:lpwstr>
      </vt:variant>
      <vt:variant>
        <vt:i4>1703997</vt:i4>
      </vt:variant>
      <vt:variant>
        <vt:i4>200</vt:i4>
      </vt:variant>
      <vt:variant>
        <vt:i4>0</vt:i4>
      </vt:variant>
      <vt:variant>
        <vt:i4>5</vt:i4>
      </vt:variant>
      <vt:variant>
        <vt:lpwstr/>
      </vt:variant>
      <vt:variant>
        <vt:lpwstr>_Toc135812846</vt:lpwstr>
      </vt:variant>
      <vt:variant>
        <vt:i4>1703997</vt:i4>
      </vt:variant>
      <vt:variant>
        <vt:i4>194</vt:i4>
      </vt:variant>
      <vt:variant>
        <vt:i4>0</vt:i4>
      </vt:variant>
      <vt:variant>
        <vt:i4>5</vt:i4>
      </vt:variant>
      <vt:variant>
        <vt:lpwstr/>
      </vt:variant>
      <vt:variant>
        <vt:lpwstr>_Toc135812845</vt:lpwstr>
      </vt:variant>
      <vt:variant>
        <vt:i4>1703997</vt:i4>
      </vt:variant>
      <vt:variant>
        <vt:i4>188</vt:i4>
      </vt:variant>
      <vt:variant>
        <vt:i4>0</vt:i4>
      </vt:variant>
      <vt:variant>
        <vt:i4>5</vt:i4>
      </vt:variant>
      <vt:variant>
        <vt:lpwstr/>
      </vt:variant>
      <vt:variant>
        <vt:lpwstr>_Toc135812844</vt:lpwstr>
      </vt:variant>
      <vt:variant>
        <vt:i4>1703997</vt:i4>
      </vt:variant>
      <vt:variant>
        <vt:i4>182</vt:i4>
      </vt:variant>
      <vt:variant>
        <vt:i4>0</vt:i4>
      </vt:variant>
      <vt:variant>
        <vt:i4>5</vt:i4>
      </vt:variant>
      <vt:variant>
        <vt:lpwstr/>
      </vt:variant>
      <vt:variant>
        <vt:lpwstr>_Toc135812843</vt:lpwstr>
      </vt:variant>
      <vt:variant>
        <vt:i4>1703997</vt:i4>
      </vt:variant>
      <vt:variant>
        <vt:i4>176</vt:i4>
      </vt:variant>
      <vt:variant>
        <vt:i4>0</vt:i4>
      </vt:variant>
      <vt:variant>
        <vt:i4>5</vt:i4>
      </vt:variant>
      <vt:variant>
        <vt:lpwstr/>
      </vt:variant>
      <vt:variant>
        <vt:lpwstr>_Toc135812842</vt:lpwstr>
      </vt:variant>
      <vt:variant>
        <vt:i4>1703997</vt:i4>
      </vt:variant>
      <vt:variant>
        <vt:i4>170</vt:i4>
      </vt:variant>
      <vt:variant>
        <vt:i4>0</vt:i4>
      </vt:variant>
      <vt:variant>
        <vt:i4>5</vt:i4>
      </vt:variant>
      <vt:variant>
        <vt:lpwstr/>
      </vt:variant>
      <vt:variant>
        <vt:lpwstr>_Toc135812841</vt:lpwstr>
      </vt:variant>
      <vt:variant>
        <vt:i4>1703997</vt:i4>
      </vt:variant>
      <vt:variant>
        <vt:i4>164</vt:i4>
      </vt:variant>
      <vt:variant>
        <vt:i4>0</vt:i4>
      </vt:variant>
      <vt:variant>
        <vt:i4>5</vt:i4>
      </vt:variant>
      <vt:variant>
        <vt:lpwstr/>
      </vt:variant>
      <vt:variant>
        <vt:lpwstr>_Toc135812840</vt:lpwstr>
      </vt:variant>
      <vt:variant>
        <vt:i4>1900605</vt:i4>
      </vt:variant>
      <vt:variant>
        <vt:i4>158</vt:i4>
      </vt:variant>
      <vt:variant>
        <vt:i4>0</vt:i4>
      </vt:variant>
      <vt:variant>
        <vt:i4>5</vt:i4>
      </vt:variant>
      <vt:variant>
        <vt:lpwstr/>
      </vt:variant>
      <vt:variant>
        <vt:lpwstr>_Toc135812839</vt:lpwstr>
      </vt:variant>
      <vt:variant>
        <vt:i4>1900605</vt:i4>
      </vt:variant>
      <vt:variant>
        <vt:i4>152</vt:i4>
      </vt:variant>
      <vt:variant>
        <vt:i4>0</vt:i4>
      </vt:variant>
      <vt:variant>
        <vt:i4>5</vt:i4>
      </vt:variant>
      <vt:variant>
        <vt:lpwstr/>
      </vt:variant>
      <vt:variant>
        <vt:lpwstr>_Toc135812838</vt:lpwstr>
      </vt:variant>
      <vt:variant>
        <vt:i4>1900605</vt:i4>
      </vt:variant>
      <vt:variant>
        <vt:i4>146</vt:i4>
      </vt:variant>
      <vt:variant>
        <vt:i4>0</vt:i4>
      </vt:variant>
      <vt:variant>
        <vt:i4>5</vt:i4>
      </vt:variant>
      <vt:variant>
        <vt:lpwstr/>
      </vt:variant>
      <vt:variant>
        <vt:lpwstr>_Toc135812837</vt:lpwstr>
      </vt:variant>
      <vt:variant>
        <vt:i4>1900605</vt:i4>
      </vt:variant>
      <vt:variant>
        <vt:i4>140</vt:i4>
      </vt:variant>
      <vt:variant>
        <vt:i4>0</vt:i4>
      </vt:variant>
      <vt:variant>
        <vt:i4>5</vt:i4>
      </vt:variant>
      <vt:variant>
        <vt:lpwstr/>
      </vt:variant>
      <vt:variant>
        <vt:lpwstr>_Toc135812836</vt:lpwstr>
      </vt:variant>
      <vt:variant>
        <vt:i4>1900605</vt:i4>
      </vt:variant>
      <vt:variant>
        <vt:i4>134</vt:i4>
      </vt:variant>
      <vt:variant>
        <vt:i4>0</vt:i4>
      </vt:variant>
      <vt:variant>
        <vt:i4>5</vt:i4>
      </vt:variant>
      <vt:variant>
        <vt:lpwstr/>
      </vt:variant>
      <vt:variant>
        <vt:lpwstr>_Toc135812835</vt:lpwstr>
      </vt:variant>
      <vt:variant>
        <vt:i4>1900605</vt:i4>
      </vt:variant>
      <vt:variant>
        <vt:i4>128</vt:i4>
      </vt:variant>
      <vt:variant>
        <vt:i4>0</vt:i4>
      </vt:variant>
      <vt:variant>
        <vt:i4>5</vt:i4>
      </vt:variant>
      <vt:variant>
        <vt:lpwstr/>
      </vt:variant>
      <vt:variant>
        <vt:lpwstr>_Toc135812834</vt:lpwstr>
      </vt:variant>
      <vt:variant>
        <vt:i4>1900605</vt:i4>
      </vt:variant>
      <vt:variant>
        <vt:i4>122</vt:i4>
      </vt:variant>
      <vt:variant>
        <vt:i4>0</vt:i4>
      </vt:variant>
      <vt:variant>
        <vt:i4>5</vt:i4>
      </vt:variant>
      <vt:variant>
        <vt:lpwstr/>
      </vt:variant>
      <vt:variant>
        <vt:lpwstr>_Toc135812833</vt:lpwstr>
      </vt:variant>
      <vt:variant>
        <vt:i4>1900605</vt:i4>
      </vt:variant>
      <vt:variant>
        <vt:i4>116</vt:i4>
      </vt:variant>
      <vt:variant>
        <vt:i4>0</vt:i4>
      </vt:variant>
      <vt:variant>
        <vt:i4>5</vt:i4>
      </vt:variant>
      <vt:variant>
        <vt:lpwstr/>
      </vt:variant>
      <vt:variant>
        <vt:lpwstr>_Toc135812832</vt:lpwstr>
      </vt:variant>
      <vt:variant>
        <vt:i4>1900605</vt:i4>
      </vt:variant>
      <vt:variant>
        <vt:i4>110</vt:i4>
      </vt:variant>
      <vt:variant>
        <vt:i4>0</vt:i4>
      </vt:variant>
      <vt:variant>
        <vt:i4>5</vt:i4>
      </vt:variant>
      <vt:variant>
        <vt:lpwstr/>
      </vt:variant>
      <vt:variant>
        <vt:lpwstr>_Toc135812831</vt:lpwstr>
      </vt:variant>
      <vt:variant>
        <vt:i4>1900605</vt:i4>
      </vt:variant>
      <vt:variant>
        <vt:i4>104</vt:i4>
      </vt:variant>
      <vt:variant>
        <vt:i4>0</vt:i4>
      </vt:variant>
      <vt:variant>
        <vt:i4>5</vt:i4>
      </vt:variant>
      <vt:variant>
        <vt:lpwstr/>
      </vt:variant>
      <vt:variant>
        <vt:lpwstr>_Toc135812830</vt:lpwstr>
      </vt:variant>
      <vt:variant>
        <vt:i4>1835069</vt:i4>
      </vt:variant>
      <vt:variant>
        <vt:i4>98</vt:i4>
      </vt:variant>
      <vt:variant>
        <vt:i4>0</vt:i4>
      </vt:variant>
      <vt:variant>
        <vt:i4>5</vt:i4>
      </vt:variant>
      <vt:variant>
        <vt:lpwstr/>
      </vt:variant>
      <vt:variant>
        <vt:lpwstr>_Toc135812829</vt:lpwstr>
      </vt:variant>
      <vt:variant>
        <vt:i4>1835069</vt:i4>
      </vt:variant>
      <vt:variant>
        <vt:i4>92</vt:i4>
      </vt:variant>
      <vt:variant>
        <vt:i4>0</vt:i4>
      </vt:variant>
      <vt:variant>
        <vt:i4>5</vt:i4>
      </vt:variant>
      <vt:variant>
        <vt:lpwstr/>
      </vt:variant>
      <vt:variant>
        <vt:lpwstr>_Toc135812828</vt:lpwstr>
      </vt:variant>
      <vt:variant>
        <vt:i4>1835069</vt:i4>
      </vt:variant>
      <vt:variant>
        <vt:i4>86</vt:i4>
      </vt:variant>
      <vt:variant>
        <vt:i4>0</vt:i4>
      </vt:variant>
      <vt:variant>
        <vt:i4>5</vt:i4>
      </vt:variant>
      <vt:variant>
        <vt:lpwstr/>
      </vt:variant>
      <vt:variant>
        <vt:lpwstr>_Toc135812827</vt:lpwstr>
      </vt:variant>
      <vt:variant>
        <vt:i4>1835069</vt:i4>
      </vt:variant>
      <vt:variant>
        <vt:i4>80</vt:i4>
      </vt:variant>
      <vt:variant>
        <vt:i4>0</vt:i4>
      </vt:variant>
      <vt:variant>
        <vt:i4>5</vt:i4>
      </vt:variant>
      <vt:variant>
        <vt:lpwstr/>
      </vt:variant>
      <vt:variant>
        <vt:lpwstr>_Toc135812826</vt:lpwstr>
      </vt:variant>
      <vt:variant>
        <vt:i4>1835069</vt:i4>
      </vt:variant>
      <vt:variant>
        <vt:i4>74</vt:i4>
      </vt:variant>
      <vt:variant>
        <vt:i4>0</vt:i4>
      </vt:variant>
      <vt:variant>
        <vt:i4>5</vt:i4>
      </vt:variant>
      <vt:variant>
        <vt:lpwstr/>
      </vt:variant>
      <vt:variant>
        <vt:lpwstr>_Toc135812825</vt:lpwstr>
      </vt:variant>
      <vt:variant>
        <vt:i4>1835069</vt:i4>
      </vt:variant>
      <vt:variant>
        <vt:i4>68</vt:i4>
      </vt:variant>
      <vt:variant>
        <vt:i4>0</vt:i4>
      </vt:variant>
      <vt:variant>
        <vt:i4>5</vt:i4>
      </vt:variant>
      <vt:variant>
        <vt:lpwstr/>
      </vt:variant>
      <vt:variant>
        <vt:lpwstr>_Toc135812824</vt:lpwstr>
      </vt:variant>
      <vt:variant>
        <vt:i4>1835069</vt:i4>
      </vt:variant>
      <vt:variant>
        <vt:i4>62</vt:i4>
      </vt:variant>
      <vt:variant>
        <vt:i4>0</vt:i4>
      </vt:variant>
      <vt:variant>
        <vt:i4>5</vt:i4>
      </vt:variant>
      <vt:variant>
        <vt:lpwstr/>
      </vt:variant>
      <vt:variant>
        <vt:lpwstr>_Toc135812823</vt:lpwstr>
      </vt:variant>
      <vt:variant>
        <vt:i4>1835069</vt:i4>
      </vt:variant>
      <vt:variant>
        <vt:i4>56</vt:i4>
      </vt:variant>
      <vt:variant>
        <vt:i4>0</vt:i4>
      </vt:variant>
      <vt:variant>
        <vt:i4>5</vt:i4>
      </vt:variant>
      <vt:variant>
        <vt:lpwstr/>
      </vt:variant>
      <vt:variant>
        <vt:lpwstr>_Toc135812822</vt:lpwstr>
      </vt:variant>
      <vt:variant>
        <vt:i4>1835069</vt:i4>
      </vt:variant>
      <vt:variant>
        <vt:i4>50</vt:i4>
      </vt:variant>
      <vt:variant>
        <vt:i4>0</vt:i4>
      </vt:variant>
      <vt:variant>
        <vt:i4>5</vt:i4>
      </vt:variant>
      <vt:variant>
        <vt:lpwstr/>
      </vt:variant>
      <vt:variant>
        <vt:lpwstr>_Toc135812821</vt:lpwstr>
      </vt:variant>
      <vt:variant>
        <vt:i4>1835069</vt:i4>
      </vt:variant>
      <vt:variant>
        <vt:i4>44</vt:i4>
      </vt:variant>
      <vt:variant>
        <vt:i4>0</vt:i4>
      </vt:variant>
      <vt:variant>
        <vt:i4>5</vt:i4>
      </vt:variant>
      <vt:variant>
        <vt:lpwstr/>
      </vt:variant>
      <vt:variant>
        <vt:lpwstr>_Toc135812820</vt:lpwstr>
      </vt:variant>
      <vt:variant>
        <vt:i4>2031677</vt:i4>
      </vt:variant>
      <vt:variant>
        <vt:i4>38</vt:i4>
      </vt:variant>
      <vt:variant>
        <vt:i4>0</vt:i4>
      </vt:variant>
      <vt:variant>
        <vt:i4>5</vt:i4>
      </vt:variant>
      <vt:variant>
        <vt:lpwstr/>
      </vt:variant>
      <vt:variant>
        <vt:lpwstr>_Toc135812819</vt:lpwstr>
      </vt:variant>
      <vt:variant>
        <vt:i4>2031677</vt:i4>
      </vt:variant>
      <vt:variant>
        <vt:i4>32</vt:i4>
      </vt:variant>
      <vt:variant>
        <vt:i4>0</vt:i4>
      </vt:variant>
      <vt:variant>
        <vt:i4>5</vt:i4>
      </vt:variant>
      <vt:variant>
        <vt:lpwstr/>
      </vt:variant>
      <vt:variant>
        <vt:lpwstr>_Toc135812818</vt:lpwstr>
      </vt:variant>
      <vt:variant>
        <vt:i4>2031677</vt:i4>
      </vt:variant>
      <vt:variant>
        <vt:i4>26</vt:i4>
      </vt:variant>
      <vt:variant>
        <vt:i4>0</vt:i4>
      </vt:variant>
      <vt:variant>
        <vt:i4>5</vt:i4>
      </vt:variant>
      <vt:variant>
        <vt:lpwstr/>
      </vt:variant>
      <vt:variant>
        <vt:lpwstr>_Toc135812817</vt:lpwstr>
      </vt:variant>
      <vt:variant>
        <vt:i4>2031677</vt:i4>
      </vt:variant>
      <vt:variant>
        <vt:i4>20</vt:i4>
      </vt:variant>
      <vt:variant>
        <vt:i4>0</vt:i4>
      </vt:variant>
      <vt:variant>
        <vt:i4>5</vt:i4>
      </vt:variant>
      <vt:variant>
        <vt:lpwstr/>
      </vt:variant>
      <vt:variant>
        <vt:lpwstr>_Toc135812816</vt:lpwstr>
      </vt:variant>
      <vt:variant>
        <vt:i4>2031677</vt:i4>
      </vt:variant>
      <vt:variant>
        <vt:i4>14</vt:i4>
      </vt:variant>
      <vt:variant>
        <vt:i4>0</vt:i4>
      </vt:variant>
      <vt:variant>
        <vt:i4>5</vt:i4>
      </vt:variant>
      <vt:variant>
        <vt:lpwstr/>
      </vt:variant>
      <vt:variant>
        <vt:lpwstr>_Toc135812815</vt:lpwstr>
      </vt:variant>
      <vt:variant>
        <vt:i4>2031677</vt:i4>
      </vt:variant>
      <vt:variant>
        <vt:i4>8</vt:i4>
      </vt:variant>
      <vt:variant>
        <vt:i4>0</vt:i4>
      </vt:variant>
      <vt:variant>
        <vt:i4>5</vt:i4>
      </vt:variant>
      <vt:variant>
        <vt:lpwstr/>
      </vt:variant>
      <vt:variant>
        <vt:lpwstr>_Toc135812814</vt:lpwstr>
      </vt:variant>
      <vt:variant>
        <vt:i4>2031677</vt:i4>
      </vt:variant>
      <vt:variant>
        <vt:i4>2</vt:i4>
      </vt:variant>
      <vt:variant>
        <vt:i4>0</vt:i4>
      </vt:variant>
      <vt:variant>
        <vt:i4>5</vt:i4>
      </vt:variant>
      <vt:variant>
        <vt:lpwstr/>
      </vt:variant>
      <vt:variant>
        <vt:lpwstr>_Toc135812813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Nathan Helgren</dc:creator>
  <cp:keywords/>
  <dc:description/>
  <cp:lastModifiedBy>Divya Kamath</cp:lastModifiedBy>
  <cp:revision>2</cp:revision>
  <dcterms:created xsi:type="dcterms:W3CDTF">2023-05-24T16:30:00Z</dcterms:created>
  <dcterms:modified xsi:type="dcterms:W3CDTF">2023-05-24T16:30:00Z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0x010100EBD842AEE8CA574D904D4D4350788AB7</vt:lpwstr>
  </property>
  <property fmtid="{D5CDD505-2E9C-101B-9397-08002B2CF9AE}" pid="3" name="MediaServiceImageTags">
    <vt:lpwstr/>
  </property>
</Properties>
</file>